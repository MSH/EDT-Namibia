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5807" w:rsidRDefault="00321E93" w:rsidP="000A19A4">
      <w:pPr>
        <w:pBdr>
          <w:bottom w:val="single" w:sz="12" w:space="1" w:color="auto"/>
        </w:pBdr>
        <w:rPr>
          <w:rFonts w:ascii="Arial" w:hAnsi="Arial"/>
          <w:b/>
          <w:sz w:val="28"/>
          <w:szCs w:val="28"/>
        </w:rPr>
      </w:pPr>
      <w:r>
        <w:rPr>
          <w:rFonts w:ascii="Arial" w:hAnsi="Arial"/>
          <w:b/>
          <w:sz w:val="28"/>
          <w:szCs w:val="28"/>
        </w:rPr>
        <w:t>ELECTRONIC</w:t>
      </w:r>
      <w:r w:rsidR="00DA7F6C">
        <w:rPr>
          <w:rFonts w:ascii="Arial" w:hAnsi="Arial"/>
          <w:b/>
          <w:sz w:val="28"/>
          <w:szCs w:val="28"/>
        </w:rPr>
        <w:t xml:space="preserve"> DISPENSING TOOL MANUAL</w:t>
      </w:r>
    </w:p>
    <w:p w:rsidR="002B5807" w:rsidRDefault="00DA7F6C" w:rsidP="000A19A4">
      <w:pPr>
        <w:jc w:val="right"/>
        <w:rPr>
          <w:rFonts w:ascii="Arial" w:hAnsi="Arial"/>
          <w:b/>
          <w:sz w:val="28"/>
          <w:szCs w:val="28"/>
        </w:rPr>
      </w:pPr>
      <w:r>
        <w:rPr>
          <w:rFonts w:ascii="Arial" w:hAnsi="Arial"/>
          <w:b/>
          <w:sz w:val="28"/>
          <w:szCs w:val="28"/>
        </w:rPr>
        <w:t>TRAINING MANUAL/USER GUIDE</w:t>
      </w:r>
    </w:p>
    <w:p w:rsidR="002B5807" w:rsidRPr="00F667ED" w:rsidRDefault="002657B0" w:rsidP="002B5807">
      <w:pPr>
        <w:rPr>
          <w:rFonts w:ascii="Arial" w:hAnsi="Arial"/>
          <w:szCs w:val="24"/>
        </w:rPr>
      </w:pPr>
      <w:r>
        <w:rPr>
          <w:rFonts w:ascii="Arial" w:hAnsi="Arial"/>
          <w:noProof/>
          <w:szCs w:val="24"/>
          <w:lang w:val="en-ZA" w:eastAsia="en-ZA"/>
        </w:rPr>
        <w:drawing>
          <wp:inline distT="0" distB="0" distL="0" distR="0">
            <wp:extent cx="6196965" cy="4374515"/>
            <wp:effectExtent l="19050" t="0" r="0" b="0"/>
            <wp:docPr id="87" name="Picture 86" descr="Main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jpg"/>
                    <pic:cNvPicPr/>
                  </pic:nvPicPr>
                  <pic:blipFill>
                    <a:blip r:embed="rId9" cstate="print"/>
                    <a:stretch>
                      <a:fillRect/>
                    </a:stretch>
                  </pic:blipFill>
                  <pic:spPr>
                    <a:xfrm>
                      <a:off x="0" y="0"/>
                      <a:ext cx="6196965" cy="4374515"/>
                    </a:xfrm>
                    <a:prstGeom prst="rect">
                      <a:avLst/>
                    </a:prstGeom>
                  </pic:spPr>
                </pic:pic>
              </a:graphicData>
            </a:graphic>
          </wp:inline>
        </w:drawing>
      </w:r>
    </w:p>
    <w:p w:rsidR="00087A65" w:rsidRDefault="00087A65" w:rsidP="002B5807">
      <w:pPr>
        <w:rPr>
          <w:rFonts w:ascii="Arial" w:hAnsi="Arial"/>
          <w:szCs w:val="24"/>
        </w:rPr>
      </w:pPr>
    </w:p>
    <w:p w:rsidR="002933CB" w:rsidRDefault="002933CB" w:rsidP="002B5807">
      <w:pPr>
        <w:rPr>
          <w:rFonts w:ascii="Arial" w:hAnsi="Arial"/>
          <w:szCs w:val="24"/>
        </w:rPr>
      </w:pPr>
      <w:r>
        <w:rPr>
          <w:rFonts w:ascii="Arial" w:hAnsi="Arial"/>
          <w:szCs w:val="24"/>
        </w:rPr>
        <w:t>Blom Abraham</w:t>
      </w:r>
    </w:p>
    <w:p w:rsidR="002B17B2" w:rsidRDefault="00EE4CFE" w:rsidP="002B5807">
      <w:pPr>
        <w:rPr>
          <w:rFonts w:ascii="Arial" w:hAnsi="Arial"/>
          <w:szCs w:val="24"/>
        </w:rPr>
      </w:pPr>
      <w:r>
        <w:rPr>
          <w:rFonts w:ascii="Arial" w:hAnsi="Arial"/>
          <w:szCs w:val="24"/>
        </w:rPr>
        <w:t>Mwinga Sam</w:t>
      </w:r>
    </w:p>
    <w:p w:rsidR="00EE4CFE" w:rsidRDefault="00EE4CFE" w:rsidP="002B5807">
      <w:pPr>
        <w:rPr>
          <w:rFonts w:ascii="Arial" w:hAnsi="Arial"/>
          <w:szCs w:val="24"/>
        </w:rPr>
      </w:pPr>
      <w:r>
        <w:rPr>
          <w:rFonts w:ascii="Arial" w:hAnsi="Arial"/>
          <w:szCs w:val="24"/>
        </w:rPr>
        <w:t>Muthiani Victor</w:t>
      </w:r>
    </w:p>
    <w:p w:rsidR="002933CB" w:rsidRDefault="002933CB" w:rsidP="002B5807">
      <w:pPr>
        <w:rPr>
          <w:rFonts w:ascii="Arial" w:hAnsi="Arial"/>
          <w:szCs w:val="24"/>
        </w:rPr>
      </w:pPr>
    </w:p>
    <w:p w:rsidR="002933CB" w:rsidRPr="00F667ED" w:rsidRDefault="00EE4CFE" w:rsidP="002B5807">
      <w:pPr>
        <w:rPr>
          <w:rFonts w:ascii="Arial" w:hAnsi="Arial"/>
          <w:szCs w:val="24"/>
        </w:rPr>
      </w:pPr>
      <w:r>
        <w:rPr>
          <w:rFonts w:ascii="Arial" w:hAnsi="Arial"/>
          <w:szCs w:val="24"/>
        </w:rPr>
        <w:t>March 2012</w:t>
      </w:r>
    </w:p>
    <w:p w:rsidR="002B5807" w:rsidRDefault="002B5807" w:rsidP="002B5807">
      <w:pPr>
        <w:jc w:val="center"/>
        <w:rPr>
          <w:rFonts w:ascii="Arial" w:hAnsi="Arial"/>
          <w:szCs w:val="24"/>
        </w:rPr>
      </w:pPr>
    </w:p>
    <w:p w:rsidR="002B5807" w:rsidRDefault="00EE4CFE" w:rsidP="002B5807">
      <w:pPr>
        <w:rPr>
          <w:rFonts w:ascii="Arial" w:hAnsi="Arial"/>
          <w:szCs w:val="24"/>
        </w:rPr>
      </w:pPr>
      <w:r>
        <w:rPr>
          <w:rFonts w:ascii="Arial" w:hAnsi="Arial"/>
          <w:noProof/>
          <w:szCs w:val="24"/>
          <w:lang w:val="en-ZA" w:eastAsia="en-ZA"/>
        </w:rPr>
        <w:drawing>
          <wp:anchor distT="0" distB="0" distL="114300" distR="114300" simplePos="0" relativeHeight="251657728" behindDoc="0" locked="0" layoutInCell="1" allowOverlap="1">
            <wp:simplePos x="0" y="0"/>
            <wp:positionH relativeFrom="column">
              <wp:posOffset>40005</wp:posOffset>
            </wp:positionH>
            <wp:positionV relativeFrom="paragraph">
              <wp:posOffset>148590</wp:posOffset>
            </wp:positionV>
            <wp:extent cx="1651635" cy="490220"/>
            <wp:effectExtent l="19050" t="0" r="5715" b="0"/>
            <wp:wrapNone/>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1651635" cy="490220"/>
                    </a:xfrm>
                    <a:prstGeom prst="rect">
                      <a:avLst/>
                    </a:prstGeom>
                    <a:noFill/>
                    <a:ln w="9525">
                      <a:noFill/>
                      <a:miter lim="800000"/>
                      <a:headEnd/>
                      <a:tailEnd/>
                    </a:ln>
                  </pic:spPr>
                </pic:pic>
              </a:graphicData>
            </a:graphic>
          </wp:anchor>
        </w:drawing>
      </w:r>
    </w:p>
    <w:p w:rsidR="007D3270" w:rsidRDefault="007D3270" w:rsidP="002B5807">
      <w:pPr>
        <w:rPr>
          <w:rFonts w:ascii="Arial" w:hAnsi="Arial"/>
          <w:szCs w:val="24"/>
        </w:rPr>
      </w:pPr>
    </w:p>
    <w:p w:rsidR="007D3270" w:rsidRDefault="007D3270" w:rsidP="002B5807">
      <w:pPr>
        <w:rPr>
          <w:rFonts w:ascii="Arial" w:hAnsi="Arial"/>
          <w:szCs w:val="24"/>
        </w:rPr>
      </w:pPr>
    </w:p>
    <w:p w:rsidR="007D3270" w:rsidRDefault="007D3270" w:rsidP="002B5807">
      <w:pPr>
        <w:rPr>
          <w:rFonts w:ascii="Arial" w:hAnsi="Arial"/>
          <w:szCs w:val="24"/>
        </w:rPr>
      </w:pPr>
    </w:p>
    <w:p w:rsidR="007D3270" w:rsidRDefault="007D3270" w:rsidP="002B5807">
      <w:pPr>
        <w:rPr>
          <w:rFonts w:ascii="Arial" w:hAnsi="Arial"/>
          <w:szCs w:val="24"/>
        </w:rPr>
      </w:pPr>
    </w:p>
    <w:p w:rsidR="002B5807" w:rsidRDefault="00EE4CFE" w:rsidP="002933CB">
      <w:pPr>
        <w:rPr>
          <w:rFonts w:ascii="Arial" w:hAnsi="Arial"/>
          <w:szCs w:val="24"/>
        </w:rPr>
      </w:pPr>
      <w:r>
        <w:rPr>
          <w:rFonts w:ascii="Calibri" w:hAnsi="Calibri"/>
          <w:noProof/>
          <w:sz w:val="20"/>
          <w:lang w:val="en-ZA" w:eastAsia="en-ZA"/>
        </w:rPr>
        <w:drawing>
          <wp:inline distT="0" distB="0" distL="0" distR="0">
            <wp:extent cx="5314950" cy="657225"/>
            <wp:effectExtent l="19050" t="0" r="0" b="0"/>
            <wp:docPr id="2" name="Picture 2" descr="cid:f7d77efe-9396-457c-bb29-058d09f1ac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f7d77efe-9396-457c-bb29-058d09f1ac81"/>
                    <pic:cNvPicPr>
                      <a:picLocks noChangeAspect="1" noChangeArrowheads="1"/>
                    </pic:cNvPicPr>
                  </pic:nvPicPr>
                  <pic:blipFill>
                    <a:blip r:embed="rId11" r:link="rId12" cstate="print"/>
                    <a:srcRect/>
                    <a:stretch>
                      <a:fillRect/>
                    </a:stretch>
                  </pic:blipFill>
                  <pic:spPr bwMode="auto">
                    <a:xfrm>
                      <a:off x="0" y="0"/>
                      <a:ext cx="5314950" cy="657225"/>
                    </a:xfrm>
                    <a:prstGeom prst="rect">
                      <a:avLst/>
                    </a:prstGeom>
                    <a:noFill/>
                    <a:ln w="9525">
                      <a:noFill/>
                      <a:miter lim="800000"/>
                      <a:headEnd/>
                      <a:tailEnd/>
                    </a:ln>
                  </pic:spPr>
                </pic:pic>
              </a:graphicData>
            </a:graphic>
          </wp:inline>
        </w:drawing>
      </w:r>
    </w:p>
    <w:p w:rsidR="002B5807" w:rsidRDefault="002B5807" w:rsidP="002933CB">
      <w:pPr>
        <w:rPr>
          <w:rFonts w:ascii="Arial" w:hAnsi="Arial"/>
          <w:szCs w:val="24"/>
        </w:rPr>
      </w:pPr>
    </w:p>
    <w:p w:rsidR="002B5807" w:rsidRDefault="002B5807" w:rsidP="002B5807">
      <w:pPr>
        <w:jc w:val="center"/>
        <w:rPr>
          <w:rFonts w:ascii="Arial" w:hAnsi="Arial"/>
          <w:szCs w:val="24"/>
        </w:rPr>
      </w:pPr>
    </w:p>
    <w:p w:rsidR="007D3270" w:rsidRDefault="007D3270" w:rsidP="002B5807">
      <w:pPr>
        <w:jc w:val="center"/>
        <w:rPr>
          <w:rFonts w:ascii="Arial" w:hAnsi="Arial"/>
          <w:szCs w:val="24"/>
        </w:rPr>
      </w:pPr>
    </w:p>
    <w:p w:rsidR="007D3270" w:rsidRDefault="007D3270" w:rsidP="002B5807">
      <w:pPr>
        <w:jc w:val="center"/>
        <w:rPr>
          <w:rFonts w:ascii="Arial" w:hAnsi="Arial"/>
          <w:szCs w:val="24"/>
        </w:rPr>
      </w:pPr>
    </w:p>
    <w:p w:rsidR="002933CB" w:rsidRPr="001F5CEE" w:rsidRDefault="002933CB" w:rsidP="002933CB">
      <w:pPr>
        <w:rPr>
          <w:rFonts w:ascii="Arial" w:hAnsi="Arial"/>
          <w:szCs w:val="24"/>
        </w:rPr>
      </w:pPr>
    </w:p>
    <w:p w:rsidR="002933CB" w:rsidRPr="00124873" w:rsidRDefault="00B244C4" w:rsidP="00B244C4">
      <w:pPr>
        <w:pBdr>
          <w:top w:val="single" w:sz="4" w:space="1" w:color="auto"/>
        </w:pBdr>
        <w:tabs>
          <w:tab w:val="left" w:pos="3544"/>
        </w:tabs>
        <w:ind w:leftChars="1476" w:left="3542" w:firstLine="2"/>
        <w:rPr>
          <w:rFonts w:ascii="Arial" w:hAnsi="Arial"/>
          <w:sz w:val="20"/>
        </w:rPr>
      </w:pPr>
      <w:r>
        <w:rPr>
          <w:rFonts w:ascii="Arial" w:hAnsi="Arial"/>
          <w:sz w:val="20"/>
        </w:rPr>
        <w:t xml:space="preserve">Systems for Improved Access to Pharmaceuticals and Services </w:t>
      </w:r>
    </w:p>
    <w:p w:rsidR="002933CB" w:rsidRPr="001F5CEE" w:rsidRDefault="002933CB" w:rsidP="00B244C4">
      <w:pPr>
        <w:pBdr>
          <w:top w:val="single" w:sz="4" w:space="1" w:color="auto"/>
        </w:pBdr>
        <w:tabs>
          <w:tab w:val="left" w:pos="3544"/>
        </w:tabs>
        <w:ind w:leftChars="1476" w:left="3542" w:firstLine="2"/>
        <w:rPr>
          <w:rFonts w:ascii="Arial" w:hAnsi="Arial"/>
          <w:sz w:val="20"/>
        </w:rPr>
      </w:pPr>
      <w:r w:rsidRPr="001F5CEE">
        <w:rPr>
          <w:rFonts w:ascii="Arial" w:hAnsi="Arial"/>
          <w:sz w:val="20"/>
        </w:rPr>
        <w:t>Management Sciences for Health</w:t>
      </w:r>
    </w:p>
    <w:p w:rsidR="002933CB" w:rsidRPr="001F5CEE" w:rsidRDefault="002933CB" w:rsidP="00B244C4">
      <w:pPr>
        <w:pBdr>
          <w:top w:val="single" w:sz="4" w:space="1" w:color="auto"/>
        </w:pBdr>
        <w:tabs>
          <w:tab w:val="left" w:pos="3544"/>
        </w:tabs>
        <w:ind w:leftChars="1476" w:left="3542" w:firstLine="2"/>
        <w:rPr>
          <w:rFonts w:ascii="Arial" w:hAnsi="Arial"/>
          <w:sz w:val="20"/>
        </w:rPr>
      </w:pPr>
      <w:r w:rsidRPr="001F5CEE">
        <w:rPr>
          <w:rFonts w:ascii="Arial" w:hAnsi="Arial"/>
          <w:sz w:val="20"/>
        </w:rPr>
        <w:t>4301 N</w:t>
      </w:r>
      <w:r>
        <w:rPr>
          <w:rFonts w:ascii="Arial" w:hAnsi="Arial"/>
          <w:sz w:val="20"/>
        </w:rPr>
        <w:t>orth</w:t>
      </w:r>
      <w:r w:rsidRPr="001F5CEE">
        <w:rPr>
          <w:rFonts w:ascii="Arial" w:hAnsi="Arial"/>
          <w:sz w:val="20"/>
        </w:rPr>
        <w:t xml:space="preserve"> Fairfax Drive, Suite 400</w:t>
      </w:r>
    </w:p>
    <w:p w:rsidR="002933CB" w:rsidRPr="001F5CEE" w:rsidRDefault="002933CB" w:rsidP="00B244C4">
      <w:pPr>
        <w:pBdr>
          <w:top w:val="single" w:sz="4" w:space="1" w:color="auto"/>
        </w:pBdr>
        <w:tabs>
          <w:tab w:val="left" w:pos="3544"/>
        </w:tabs>
        <w:ind w:leftChars="1476" w:left="3542" w:firstLine="2"/>
        <w:rPr>
          <w:rFonts w:ascii="Arial" w:hAnsi="Arial"/>
          <w:sz w:val="20"/>
        </w:rPr>
      </w:pPr>
      <w:r w:rsidRPr="001F5CEE">
        <w:rPr>
          <w:rFonts w:ascii="Arial" w:hAnsi="Arial"/>
          <w:sz w:val="20"/>
        </w:rPr>
        <w:t>Arlington, VA 22203 USA</w:t>
      </w:r>
    </w:p>
    <w:p w:rsidR="002933CB" w:rsidRPr="00B244C4" w:rsidRDefault="002933CB" w:rsidP="00B244C4">
      <w:pPr>
        <w:pBdr>
          <w:top w:val="single" w:sz="4" w:space="1" w:color="auto"/>
        </w:pBdr>
        <w:tabs>
          <w:tab w:val="left" w:pos="3544"/>
        </w:tabs>
        <w:ind w:leftChars="1476" w:left="3542" w:firstLine="2"/>
        <w:rPr>
          <w:rFonts w:ascii="Arial" w:hAnsi="Arial"/>
          <w:sz w:val="20"/>
        </w:rPr>
      </w:pPr>
      <w:r w:rsidRPr="00B244C4">
        <w:rPr>
          <w:rFonts w:ascii="Arial" w:hAnsi="Arial"/>
          <w:sz w:val="20"/>
        </w:rPr>
        <w:t>Phone: 703.524.6575</w:t>
      </w:r>
    </w:p>
    <w:p w:rsidR="002933CB" w:rsidRPr="00B244C4" w:rsidRDefault="002933CB" w:rsidP="00B244C4">
      <w:pPr>
        <w:pBdr>
          <w:top w:val="single" w:sz="4" w:space="1" w:color="auto"/>
        </w:pBdr>
        <w:tabs>
          <w:tab w:val="left" w:pos="3544"/>
        </w:tabs>
        <w:ind w:leftChars="1476" w:left="3542" w:firstLine="2"/>
        <w:rPr>
          <w:rFonts w:ascii="Arial" w:hAnsi="Arial"/>
          <w:sz w:val="20"/>
        </w:rPr>
      </w:pPr>
      <w:r w:rsidRPr="00B244C4">
        <w:rPr>
          <w:rFonts w:ascii="Arial" w:hAnsi="Arial"/>
          <w:sz w:val="20"/>
        </w:rPr>
        <w:t>Fax: 703.524.7898</w:t>
      </w:r>
    </w:p>
    <w:p w:rsidR="00170B6D" w:rsidRPr="00B244C4" w:rsidRDefault="002933CB" w:rsidP="00B244C4">
      <w:pPr>
        <w:pBdr>
          <w:top w:val="single" w:sz="4" w:space="1" w:color="auto"/>
        </w:pBdr>
        <w:tabs>
          <w:tab w:val="left" w:pos="3544"/>
        </w:tabs>
        <w:ind w:leftChars="1476" w:left="3542" w:firstLine="2"/>
        <w:rPr>
          <w:rFonts w:ascii="Arial" w:hAnsi="Arial"/>
          <w:sz w:val="20"/>
        </w:rPr>
      </w:pPr>
      <w:r w:rsidRPr="00B244C4">
        <w:rPr>
          <w:rFonts w:ascii="Arial" w:hAnsi="Arial"/>
          <w:sz w:val="20"/>
        </w:rPr>
        <w:t xml:space="preserve">E-mail: </w:t>
      </w:r>
    </w:p>
    <w:p w:rsidR="002933CB" w:rsidRDefault="002933CB" w:rsidP="002933CB">
      <w:pPr>
        <w:ind w:left="5490"/>
        <w:rPr>
          <w:lang w:val="fr-FR"/>
        </w:rPr>
      </w:pPr>
    </w:p>
    <w:p w:rsidR="00C22AF2" w:rsidRPr="00170B6D" w:rsidRDefault="00C22AF2" w:rsidP="002933CB">
      <w:pPr>
        <w:ind w:left="5490"/>
        <w:rPr>
          <w:lang w:val="fr-FR"/>
        </w:rPr>
        <w:sectPr w:rsidR="00C22AF2" w:rsidRPr="00170B6D" w:rsidSect="00B244C4">
          <w:headerReference w:type="even" r:id="rId13"/>
          <w:headerReference w:type="default" r:id="rId14"/>
          <w:footerReference w:type="even" r:id="rId15"/>
          <w:footerReference w:type="default" r:id="rId16"/>
          <w:headerReference w:type="first" r:id="rId17"/>
          <w:footerReference w:type="first" r:id="rId18"/>
          <w:pgSz w:w="12240" w:h="15840" w:code="1"/>
          <w:pgMar w:top="1440" w:right="1041" w:bottom="1440" w:left="1440" w:header="720" w:footer="720" w:gutter="0"/>
          <w:paperSrc w:first="271" w:other="271"/>
          <w:pgNumType w:fmt="lowerRoman"/>
          <w:cols w:space="720"/>
          <w:titlePg/>
        </w:sectPr>
      </w:pPr>
    </w:p>
    <w:p w:rsidR="002933CB" w:rsidRDefault="002933CB" w:rsidP="000A19A4">
      <w:r>
        <w:lastRenderedPageBreak/>
        <w:t xml:space="preserve">This </w:t>
      </w:r>
      <w:r w:rsidR="00B44625">
        <w:t>user manual</w:t>
      </w:r>
      <w:r>
        <w:t xml:space="preserve"> </w:t>
      </w:r>
      <w:r w:rsidRPr="00AB72D1">
        <w:t>is made possible by the generous support of the American people through the U</w:t>
      </w:r>
      <w:r>
        <w:t xml:space="preserve">.S. </w:t>
      </w:r>
      <w:r w:rsidRPr="00AB72D1">
        <w:t>Agency for International Development (USAID), under the terms of Cooperative Agreement #</w:t>
      </w:r>
      <w:r w:rsidR="00B244C4">
        <w:t>AID-OAA-A-11-00021</w:t>
      </w:r>
      <w:r w:rsidRPr="00AB72D1">
        <w:t>. The contents are the responsibility of Management Sciences for Health and do not necessarily reflect the views of USAID or the United States Government.</w:t>
      </w:r>
    </w:p>
    <w:p w:rsidR="000A19A4" w:rsidRDefault="000A19A4" w:rsidP="000A19A4">
      <w:pPr>
        <w:rPr>
          <w:rFonts w:ascii="Arial" w:hAnsi="Arial" w:cs="Arial"/>
          <w:b/>
        </w:rPr>
      </w:pPr>
    </w:p>
    <w:p w:rsidR="002933CB" w:rsidRPr="001F5CEE" w:rsidRDefault="002933CB" w:rsidP="000A19A4">
      <w:pPr>
        <w:rPr>
          <w:rFonts w:ascii="Arial" w:hAnsi="Arial" w:cs="Arial"/>
          <w:b/>
        </w:rPr>
      </w:pPr>
      <w:r w:rsidRPr="001F5CEE">
        <w:rPr>
          <w:rFonts w:ascii="Arial" w:hAnsi="Arial" w:cs="Arial"/>
          <w:b/>
        </w:rPr>
        <w:t xml:space="preserve">About </w:t>
      </w:r>
      <w:r>
        <w:rPr>
          <w:rFonts w:ascii="Arial" w:hAnsi="Arial" w:cs="Arial"/>
          <w:b/>
        </w:rPr>
        <w:t>S</w:t>
      </w:r>
      <w:r w:rsidR="00B244C4">
        <w:rPr>
          <w:rFonts w:ascii="Arial" w:hAnsi="Arial" w:cs="Arial"/>
          <w:b/>
        </w:rPr>
        <w:t>IAPS</w:t>
      </w:r>
    </w:p>
    <w:p w:rsidR="00C03D3E" w:rsidRDefault="002933CB" w:rsidP="000A19A4">
      <w:r>
        <w:t>The</w:t>
      </w:r>
      <w:r w:rsidR="00B244C4">
        <w:t xml:space="preserve"> goal of the Systems for Improved Access to Pharmaceuticals and Services (SIAPS) Program is to assure the availability of quality pharmaceutical products and effective pharmaceutical services to achieve desired health outcomes. Toward this end, the SIAPS result areas include improving governance, building capacity for pharmaceutical management and services, addressing information needed for decision-making in the pharmaceutical sector, strengthening financing strategies and mechanisms to improve access to medicines, and increasing quality pharmaceutical services</w:t>
      </w:r>
      <w:r>
        <w:t xml:space="preserve">. </w:t>
      </w:r>
      <w:r w:rsidR="00C03D3E">
        <w:t xml:space="preserve">  </w:t>
      </w:r>
    </w:p>
    <w:p w:rsidR="00B6166F" w:rsidRDefault="00C03D3E" w:rsidP="000A19A4">
      <w:r>
        <w:t xml:space="preserve">This document does not necessarily represent the views or opinions of USAID. It may be reproduced if credit is given to </w:t>
      </w:r>
      <w:r w:rsidR="00B44625">
        <w:t>SIAPS</w:t>
      </w:r>
      <w:r>
        <w:t>.</w:t>
      </w:r>
    </w:p>
    <w:p w:rsidR="00B6166F" w:rsidRDefault="00B6166F" w:rsidP="000A19A4"/>
    <w:p w:rsidR="00B6166F" w:rsidRPr="00E40A2C" w:rsidRDefault="00E40A2C" w:rsidP="000A19A4">
      <w:pPr>
        <w:rPr>
          <w:rFonts w:ascii="Arial" w:hAnsi="Arial" w:cs="Arial"/>
          <w:b/>
        </w:rPr>
      </w:pPr>
      <w:r w:rsidRPr="00E40A2C">
        <w:rPr>
          <w:rFonts w:ascii="Arial" w:hAnsi="Arial" w:cs="Arial"/>
          <w:b/>
        </w:rPr>
        <w:t>A</w:t>
      </w:r>
      <w:r w:rsidR="00DA7F6C">
        <w:rPr>
          <w:rFonts w:ascii="Arial" w:hAnsi="Arial" w:cs="Arial"/>
          <w:b/>
        </w:rPr>
        <w:t>cknowledgement</w:t>
      </w:r>
    </w:p>
    <w:p w:rsidR="00E40A2C" w:rsidRDefault="00DA7F6C" w:rsidP="000A19A4">
      <w:r>
        <w:t xml:space="preserve">Hare ram </w:t>
      </w:r>
      <w:proofErr w:type="spellStart"/>
      <w:r>
        <w:t>Bhattarai</w:t>
      </w:r>
      <w:proofErr w:type="spellEnd"/>
      <w:r>
        <w:t xml:space="preserve"> who produced the original Dispensing tool.</w:t>
      </w:r>
    </w:p>
    <w:p w:rsidR="00B6166F" w:rsidRDefault="00B6166F" w:rsidP="000A19A4"/>
    <w:p w:rsidR="00B6166F" w:rsidRPr="000A19A4" w:rsidRDefault="00DA7F6C" w:rsidP="000A19A4">
      <w:r>
        <w:t xml:space="preserve">The Namibia team: </w:t>
      </w:r>
      <w:r w:rsidR="00321E93">
        <w:t>Abraham Blom</w:t>
      </w:r>
      <w:r>
        <w:t xml:space="preserve">, </w:t>
      </w:r>
      <w:r w:rsidR="00321E93">
        <w:t xml:space="preserve">David </w:t>
      </w:r>
      <w:r w:rsidR="00297208">
        <w:t xml:space="preserve">Mabirizi, </w:t>
      </w:r>
      <w:r w:rsidR="00B44625">
        <w:t xml:space="preserve">Victor </w:t>
      </w:r>
      <w:r w:rsidR="000A19A4">
        <w:t>Sumbi</w:t>
      </w:r>
      <w:r w:rsidR="00297208">
        <w:t xml:space="preserve"> and </w:t>
      </w:r>
      <w:r w:rsidR="00B44625">
        <w:t>Samson Mwinga</w:t>
      </w:r>
      <w:r w:rsidR="00637A76">
        <w:t>.</w:t>
      </w:r>
    </w:p>
    <w:p w:rsidR="00B6166F" w:rsidRDefault="00B6166F" w:rsidP="000A19A4">
      <w:pPr>
        <w:jc w:val="center"/>
        <w:rPr>
          <w:b/>
        </w:rPr>
      </w:pPr>
    </w:p>
    <w:p w:rsidR="00B6166F" w:rsidRPr="00C03D3E" w:rsidRDefault="002B17B2" w:rsidP="000A19A4">
      <w:pPr>
        <w:rPr>
          <w:rFonts w:ascii="Arial" w:hAnsi="Arial" w:cs="Arial"/>
          <w:b/>
        </w:rPr>
      </w:pPr>
      <w:r>
        <w:rPr>
          <w:rFonts w:ascii="Arial" w:hAnsi="Arial" w:cs="Arial"/>
          <w:b/>
        </w:rPr>
        <w:t>Recommended Citation</w:t>
      </w:r>
    </w:p>
    <w:p w:rsidR="002933CB" w:rsidRPr="000A19A4" w:rsidRDefault="002933CB" w:rsidP="000A19A4">
      <w:r w:rsidRPr="001F5CEE">
        <w:t>This</w:t>
      </w:r>
      <w:r w:rsidR="00B44625">
        <w:t xml:space="preserve"> user</w:t>
      </w:r>
      <w:r w:rsidRPr="001F5CEE">
        <w:t xml:space="preserve"> </w:t>
      </w:r>
      <w:r w:rsidR="00B44625">
        <w:t>manual</w:t>
      </w:r>
      <w:r w:rsidRPr="001F5CEE">
        <w:t xml:space="preserve"> may be reproduced if credit is given to </w:t>
      </w:r>
      <w:r w:rsidR="00B44625">
        <w:t>SIAPS</w:t>
      </w:r>
      <w:r w:rsidRPr="001F5CEE">
        <w:t>. Please use the following citation.</w:t>
      </w:r>
    </w:p>
    <w:p w:rsidR="00C03D3E" w:rsidRDefault="00B44625" w:rsidP="000A19A4">
      <w:pPr>
        <w:jc w:val="both"/>
      </w:pPr>
      <w:proofErr w:type="gramStart"/>
      <w:r>
        <w:t>Mwinga Samson</w:t>
      </w:r>
      <w:r w:rsidR="002B17B2">
        <w:t>,</w:t>
      </w:r>
      <w:r w:rsidR="00601852">
        <w:t xml:space="preserve"> Blom</w:t>
      </w:r>
      <w:r w:rsidR="002B17B2">
        <w:t xml:space="preserve"> A</w:t>
      </w:r>
      <w:r w:rsidR="00297208">
        <w:t>braham</w:t>
      </w:r>
      <w:r w:rsidR="00601852">
        <w:t xml:space="preserve"> and </w:t>
      </w:r>
      <w:r w:rsidR="000A19A4">
        <w:t>Sumbi</w:t>
      </w:r>
      <w:r>
        <w:t xml:space="preserve"> Victor</w:t>
      </w:r>
      <w:r w:rsidR="002B17B2">
        <w:t xml:space="preserve"> </w:t>
      </w:r>
      <w:r w:rsidR="00637A76">
        <w:t>20</w:t>
      </w:r>
      <w:r>
        <w:t>12</w:t>
      </w:r>
      <w:r w:rsidR="00637A76">
        <w:t>.</w:t>
      </w:r>
      <w:proofErr w:type="gramEnd"/>
      <w:r w:rsidR="00637A76">
        <w:t xml:space="preserve"> </w:t>
      </w:r>
      <w:r w:rsidR="00321E93">
        <w:rPr>
          <w:i/>
        </w:rPr>
        <w:t>Electronic</w:t>
      </w:r>
      <w:r w:rsidR="00637A76">
        <w:rPr>
          <w:i/>
        </w:rPr>
        <w:t xml:space="preserve"> Dispensing Tool: User’s Manual</w:t>
      </w:r>
      <w:r w:rsidR="00B6166F">
        <w:rPr>
          <w:i/>
        </w:rPr>
        <w:t>.</w:t>
      </w:r>
      <w:r w:rsidR="00B6166F">
        <w:t xml:space="preserve"> </w:t>
      </w:r>
      <w:proofErr w:type="gramStart"/>
      <w:r w:rsidR="002B17B2" w:rsidRPr="0019258C">
        <w:rPr>
          <w:rFonts w:ascii="Calibri" w:hAnsi="Calibri"/>
        </w:rPr>
        <w:t xml:space="preserve">Submitted to the U.S. Agency for International Development by the </w:t>
      </w:r>
      <w:r>
        <w:rPr>
          <w:rFonts w:ascii="Calibri" w:hAnsi="Calibri"/>
          <w:bCs/>
        </w:rPr>
        <w:t>Systems</w:t>
      </w:r>
      <w:r w:rsidR="00661385">
        <w:rPr>
          <w:rFonts w:ascii="Calibri" w:hAnsi="Calibri"/>
          <w:bCs/>
        </w:rPr>
        <w:t xml:space="preserve"> for Improved Access to</w:t>
      </w:r>
      <w:r>
        <w:rPr>
          <w:rFonts w:ascii="Calibri" w:hAnsi="Calibri"/>
          <w:bCs/>
        </w:rPr>
        <w:t xml:space="preserve"> </w:t>
      </w:r>
      <w:r w:rsidR="002B17B2" w:rsidRPr="0019258C">
        <w:rPr>
          <w:rFonts w:ascii="Calibri" w:hAnsi="Calibri"/>
          <w:bCs/>
        </w:rPr>
        <w:t>Pharmaceutical</w:t>
      </w:r>
      <w:r w:rsidR="00661385">
        <w:rPr>
          <w:rFonts w:ascii="Calibri" w:hAnsi="Calibri"/>
          <w:bCs/>
        </w:rPr>
        <w:t>s</w:t>
      </w:r>
      <w:r w:rsidR="002B17B2" w:rsidRPr="0019258C">
        <w:rPr>
          <w:rFonts w:ascii="Calibri" w:hAnsi="Calibri"/>
          <w:bCs/>
        </w:rPr>
        <w:t xml:space="preserve"> </w:t>
      </w:r>
      <w:r w:rsidR="00661385">
        <w:rPr>
          <w:rFonts w:ascii="Calibri" w:hAnsi="Calibri"/>
          <w:bCs/>
        </w:rPr>
        <w:t>and Services</w:t>
      </w:r>
      <w:r w:rsidR="002B17B2" w:rsidRPr="0019258C">
        <w:rPr>
          <w:rFonts w:ascii="Calibri" w:hAnsi="Calibri"/>
          <w:bCs/>
        </w:rPr>
        <w:t xml:space="preserve"> (S</w:t>
      </w:r>
      <w:r w:rsidR="00661385">
        <w:rPr>
          <w:rFonts w:ascii="Calibri" w:hAnsi="Calibri"/>
          <w:bCs/>
        </w:rPr>
        <w:t>IA</w:t>
      </w:r>
      <w:r w:rsidR="002B17B2" w:rsidRPr="0019258C">
        <w:rPr>
          <w:rFonts w:ascii="Calibri" w:hAnsi="Calibri"/>
          <w:bCs/>
        </w:rPr>
        <w:t>PS) Program</w:t>
      </w:r>
      <w:r w:rsidR="002B17B2" w:rsidRPr="0019258C">
        <w:rPr>
          <w:rFonts w:ascii="Calibri" w:hAnsi="Calibri"/>
        </w:rPr>
        <w:t>.</w:t>
      </w:r>
      <w:proofErr w:type="gramEnd"/>
      <w:r w:rsidR="002B17B2" w:rsidRPr="0019258C">
        <w:rPr>
          <w:rFonts w:ascii="Calibri" w:hAnsi="Calibri"/>
        </w:rPr>
        <w:t xml:space="preserve"> Arlington, VA: Management Sciences for Health.</w:t>
      </w:r>
    </w:p>
    <w:p w:rsidR="00C03D3E" w:rsidRDefault="00C03D3E" w:rsidP="000A19A4">
      <w:pPr>
        <w:jc w:val="center"/>
      </w:pPr>
    </w:p>
    <w:p w:rsidR="00C03D3E" w:rsidRDefault="00C03D3E">
      <w:pPr>
        <w:jc w:val="center"/>
      </w:pPr>
    </w:p>
    <w:p w:rsidR="00C03D3E" w:rsidRDefault="00C03D3E">
      <w:pPr>
        <w:jc w:val="center"/>
      </w:pPr>
    </w:p>
    <w:p w:rsidR="00170B6D" w:rsidRDefault="00170B6D">
      <w:pPr>
        <w:jc w:val="center"/>
        <w:rPr>
          <w:rFonts w:ascii="Arial" w:hAnsi="Arial" w:cs="Arial"/>
          <w:b/>
        </w:rPr>
        <w:sectPr w:rsidR="00170B6D" w:rsidSect="00170B6D">
          <w:headerReference w:type="even" r:id="rId19"/>
          <w:headerReference w:type="default" r:id="rId20"/>
          <w:footerReference w:type="even" r:id="rId21"/>
          <w:headerReference w:type="first" r:id="rId22"/>
          <w:pgSz w:w="12240" w:h="15840" w:code="1"/>
          <w:pgMar w:top="1440" w:right="1440" w:bottom="1440" w:left="1440" w:header="720" w:footer="720" w:gutter="0"/>
          <w:paperSrc w:first="15" w:other="15"/>
          <w:pgNumType w:fmt="lowerRoman"/>
          <w:cols w:space="720"/>
        </w:sectPr>
      </w:pPr>
    </w:p>
    <w:p w:rsidR="00B6166F" w:rsidRPr="00FD21D0" w:rsidRDefault="00661385" w:rsidP="00FD21D0">
      <w:pPr>
        <w:jc w:val="center"/>
        <w:rPr>
          <w:u w:val="single"/>
        </w:rPr>
      </w:pPr>
      <w:r w:rsidRPr="00661385">
        <w:rPr>
          <w:rFonts w:ascii="Arial" w:hAnsi="Arial" w:cs="Arial"/>
          <w:b/>
          <w:sz w:val="28"/>
          <w:u w:val="single"/>
        </w:rPr>
        <w:lastRenderedPageBreak/>
        <w:t>Table of Contents</w:t>
      </w:r>
    </w:p>
    <w:p w:rsidR="00E44CCA" w:rsidRDefault="007011E5">
      <w:pPr>
        <w:pStyle w:val="TOC1"/>
        <w:rPr>
          <w:rFonts w:asciiTheme="minorHAnsi" w:eastAsiaTheme="minorEastAsia" w:hAnsiTheme="minorHAnsi" w:cstheme="minorBidi"/>
          <w:b w:val="0"/>
          <w:bCs w:val="0"/>
          <w:caps w:val="0"/>
          <w:sz w:val="22"/>
          <w:szCs w:val="22"/>
          <w:lang w:val="en-ZA" w:eastAsia="en-ZA"/>
        </w:rPr>
      </w:pPr>
      <w:r>
        <w:fldChar w:fldCharType="begin"/>
      </w:r>
      <w:r w:rsidR="00FD21D0">
        <w:instrText xml:space="preserve"> TOC \o "1-3" \h \z \u </w:instrText>
      </w:r>
      <w:r>
        <w:fldChar w:fldCharType="separate"/>
      </w:r>
      <w:hyperlink w:anchor="_Toc329175732" w:history="1">
        <w:r w:rsidR="00E44CCA" w:rsidRPr="00366C96">
          <w:rPr>
            <w:rStyle w:val="Hyperlink"/>
          </w:rPr>
          <w:t>Acronyms</w:t>
        </w:r>
        <w:r w:rsidR="00E44CCA">
          <w:rPr>
            <w:webHidden/>
          </w:rPr>
          <w:tab/>
        </w:r>
        <w:r>
          <w:rPr>
            <w:webHidden/>
          </w:rPr>
          <w:fldChar w:fldCharType="begin"/>
        </w:r>
        <w:r w:rsidR="00E44CCA">
          <w:rPr>
            <w:webHidden/>
          </w:rPr>
          <w:instrText xml:space="preserve"> PAGEREF _Toc329175732 \h </w:instrText>
        </w:r>
        <w:r>
          <w:rPr>
            <w:webHidden/>
          </w:rPr>
        </w:r>
        <w:r>
          <w:rPr>
            <w:webHidden/>
          </w:rPr>
          <w:fldChar w:fldCharType="separate"/>
        </w:r>
        <w:r w:rsidR="00E44CCA">
          <w:rPr>
            <w:webHidden/>
          </w:rPr>
          <w:t>v</w:t>
        </w:r>
        <w:r>
          <w:rPr>
            <w:webHidden/>
          </w:rPr>
          <w:fldChar w:fldCharType="end"/>
        </w:r>
      </w:hyperlink>
    </w:p>
    <w:p w:rsidR="00E44CCA" w:rsidRDefault="00FE49EB">
      <w:pPr>
        <w:pStyle w:val="TOC1"/>
        <w:rPr>
          <w:rFonts w:asciiTheme="minorHAnsi" w:eastAsiaTheme="minorEastAsia" w:hAnsiTheme="minorHAnsi" w:cstheme="minorBidi"/>
          <w:b w:val="0"/>
          <w:bCs w:val="0"/>
          <w:caps w:val="0"/>
          <w:sz w:val="22"/>
          <w:szCs w:val="22"/>
          <w:lang w:val="en-ZA" w:eastAsia="en-ZA"/>
        </w:rPr>
      </w:pPr>
      <w:hyperlink w:anchor="_Toc329175733" w:history="1">
        <w:r w:rsidR="00E44CCA" w:rsidRPr="00366C96">
          <w:rPr>
            <w:rStyle w:val="Hyperlink"/>
          </w:rPr>
          <w:t>Overview</w:t>
        </w:r>
        <w:r w:rsidR="00E44CCA">
          <w:rPr>
            <w:webHidden/>
          </w:rPr>
          <w:tab/>
        </w:r>
        <w:r w:rsidR="007011E5">
          <w:rPr>
            <w:webHidden/>
          </w:rPr>
          <w:fldChar w:fldCharType="begin"/>
        </w:r>
        <w:r w:rsidR="00E44CCA">
          <w:rPr>
            <w:webHidden/>
          </w:rPr>
          <w:instrText xml:space="preserve"> PAGEREF _Toc329175733 \h </w:instrText>
        </w:r>
        <w:r w:rsidR="007011E5">
          <w:rPr>
            <w:webHidden/>
          </w:rPr>
        </w:r>
        <w:r w:rsidR="007011E5">
          <w:rPr>
            <w:webHidden/>
          </w:rPr>
          <w:fldChar w:fldCharType="separate"/>
        </w:r>
        <w:r w:rsidR="00E44CCA">
          <w:rPr>
            <w:webHidden/>
          </w:rPr>
          <w:t>6</w:t>
        </w:r>
        <w:r w:rsidR="007011E5">
          <w:rPr>
            <w:webHidden/>
          </w:rPr>
          <w:fldChar w:fldCharType="end"/>
        </w:r>
      </w:hyperlink>
    </w:p>
    <w:p w:rsidR="00E44CCA" w:rsidRDefault="00FE49EB">
      <w:pPr>
        <w:pStyle w:val="TOC1"/>
        <w:rPr>
          <w:rFonts w:asciiTheme="minorHAnsi" w:eastAsiaTheme="minorEastAsia" w:hAnsiTheme="minorHAnsi" w:cstheme="minorBidi"/>
          <w:b w:val="0"/>
          <w:bCs w:val="0"/>
          <w:caps w:val="0"/>
          <w:sz w:val="22"/>
          <w:szCs w:val="22"/>
          <w:lang w:val="en-ZA" w:eastAsia="en-ZA"/>
        </w:rPr>
      </w:pPr>
      <w:hyperlink w:anchor="_Toc329175734" w:history="1">
        <w:r w:rsidR="00E44CCA" w:rsidRPr="00366C96">
          <w:rPr>
            <w:rStyle w:val="Hyperlink"/>
          </w:rPr>
          <w:t>CHAPTER 1: GETTING STARTED</w:t>
        </w:r>
        <w:r w:rsidR="00E44CCA">
          <w:rPr>
            <w:webHidden/>
          </w:rPr>
          <w:tab/>
        </w:r>
        <w:r w:rsidR="007011E5">
          <w:rPr>
            <w:webHidden/>
          </w:rPr>
          <w:fldChar w:fldCharType="begin"/>
        </w:r>
        <w:r w:rsidR="00E44CCA">
          <w:rPr>
            <w:webHidden/>
          </w:rPr>
          <w:instrText xml:space="preserve"> PAGEREF _Toc329175734 \h </w:instrText>
        </w:r>
        <w:r w:rsidR="007011E5">
          <w:rPr>
            <w:webHidden/>
          </w:rPr>
        </w:r>
        <w:r w:rsidR="007011E5">
          <w:rPr>
            <w:webHidden/>
          </w:rPr>
          <w:fldChar w:fldCharType="separate"/>
        </w:r>
        <w:r w:rsidR="00E44CCA">
          <w:rPr>
            <w:webHidden/>
          </w:rPr>
          <w:t>9</w:t>
        </w:r>
        <w:r w:rsidR="007011E5">
          <w:rPr>
            <w:webHidden/>
          </w:rPr>
          <w:fldChar w:fldCharType="end"/>
        </w:r>
      </w:hyperlink>
    </w:p>
    <w:p w:rsidR="00E44CCA" w:rsidRDefault="00FE49EB">
      <w:pPr>
        <w:pStyle w:val="TOC1"/>
        <w:rPr>
          <w:rFonts w:asciiTheme="minorHAnsi" w:eastAsiaTheme="minorEastAsia" w:hAnsiTheme="minorHAnsi" w:cstheme="minorBidi"/>
          <w:b w:val="0"/>
          <w:bCs w:val="0"/>
          <w:caps w:val="0"/>
          <w:sz w:val="22"/>
          <w:szCs w:val="22"/>
          <w:lang w:val="en-ZA" w:eastAsia="en-ZA"/>
        </w:rPr>
      </w:pPr>
      <w:hyperlink w:anchor="_Toc329175735" w:history="1">
        <w:r w:rsidR="00E44CCA" w:rsidRPr="00366C96">
          <w:rPr>
            <w:rStyle w:val="Hyperlink"/>
          </w:rPr>
          <w:t>CHAPTER 2: PATIENT MANAGEMENT</w:t>
        </w:r>
        <w:r w:rsidR="00E44CCA">
          <w:rPr>
            <w:webHidden/>
          </w:rPr>
          <w:tab/>
        </w:r>
        <w:r w:rsidR="007011E5">
          <w:rPr>
            <w:webHidden/>
          </w:rPr>
          <w:fldChar w:fldCharType="begin"/>
        </w:r>
        <w:r w:rsidR="00E44CCA">
          <w:rPr>
            <w:webHidden/>
          </w:rPr>
          <w:instrText xml:space="preserve"> PAGEREF _Toc329175735 \h </w:instrText>
        </w:r>
        <w:r w:rsidR="007011E5">
          <w:rPr>
            <w:webHidden/>
          </w:rPr>
        </w:r>
        <w:r w:rsidR="007011E5">
          <w:rPr>
            <w:webHidden/>
          </w:rPr>
          <w:fldChar w:fldCharType="separate"/>
        </w:r>
        <w:r w:rsidR="00E44CCA">
          <w:rPr>
            <w:webHidden/>
          </w:rPr>
          <w:t>13</w:t>
        </w:r>
        <w:r w:rsidR="007011E5">
          <w:rPr>
            <w:webHidden/>
          </w:rPr>
          <w:fldChar w:fldCharType="end"/>
        </w:r>
      </w:hyperlink>
    </w:p>
    <w:p w:rsidR="00E44CCA" w:rsidRDefault="00FE49EB">
      <w:pPr>
        <w:pStyle w:val="TOC2"/>
        <w:rPr>
          <w:rFonts w:asciiTheme="minorHAnsi" w:eastAsiaTheme="minorEastAsia" w:hAnsiTheme="minorHAnsi" w:cstheme="minorBidi"/>
          <w:b w:val="0"/>
          <w:smallCaps w:val="0"/>
          <w:sz w:val="22"/>
          <w:szCs w:val="22"/>
          <w:lang w:val="en-ZA" w:eastAsia="en-ZA"/>
        </w:rPr>
      </w:pPr>
      <w:hyperlink w:anchor="_Toc329175736" w:history="1">
        <w:r w:rsidR="00E44CCA" w:rsidRPr="00366C96">
          <w:rPr>
            <w:rStyle w:val="Hyperlink"/>
            <w:caps/>
          </w:rPr>
          <w:t>A. Adding New Patients</w:t>
        </w:r>
        <w:r w:rsidR="00E44CCA">
          <w:rPr>
            <w:webHidden/>
          </w:rPr>
          <w:tab/>
        </w:r>
        <w:r w:rsidR="007011E5">
          <w:rPr>
            <w:webHidden/>
          </w:rPr>
          <w:fldChar w:fldCharType="begin"/>
        </w:r>
        <w:r w:rsidR="00E44CCA">
          <w:rPr>
            <w:webHidden/>
          </w:rPr>
          <w:instrText xml:space="preserve"> PAGEREF _Toc329175736 \h </w:instrText>
        </w:r>
        <w:r w:rsidR="007011E5">
          <w:rPr>
            <w:webHidden/>
          </w:rPr>
        </w:r>
        <w:r w:rsidR="007011E5">
          <w:rPr>
            <w:webHidden/>
          </w:rPr>
          <w:fldChar w:fldCharType="separate"/>
        </w:r>
        <w:r w:rsidR="00E44CCA">
          <w:rPr>
            <w:webHidden/>
          </w:rPr>
          <w:t>13</w:t>
        </w:r>
        <w:r w:rsidR="007011E5">
          <w:rPr>
            <w:webHidden/>
          </w:rPr>
          <w:fldChar w:fldCharType="end"/>
        </w:r>
      </w:hyperlink>
    </w:p>
    <w:p w:rsidR="00E44CCA" w:rsidRDefault="00FE49EB">
      <w:pPr>
        <w:pStyle w:val="TOC2"/>
        <w:rPr>
          <w:rFonts w:asciiTheme="minorHAnsi" w:eastAsiaTheme="minorEastAsia" w:hAnsiTheme="minorHAnsi" w:cstheme="minorBidi"/>
          <w:b w:val="0"/>
          <w:smallCaps w:val="0"/>
          <w:sz w:val="22"/>
          <w:szCs w:val="22"/>
          <w:lang w:val="en-ZA" w:eastAsia="en-ZA"/>
        </w:rPr>
      </w:pPr>
      <w:hyperlink w:anchor="_Toc329175737" w:history="1">
        <w:r w:rsidR="00E44CCA" w:rsidRPr="00366C96">
          <w:rPr>
            <w:rStyle w:val="Hyperlink"/>
            <w:caps/>
          </w:rPr>
          <w:t>B. Patients View</w:t>
        </w:r>
        <w:r w:rsidR="00E44CCA">
          <w:rPr>
            <w:webHidden/>
          </w:rPr>
          <w:tab/>
        </w:r>
        <w:r w:rsidR="007011E5">
          <w:rPr>
            <w:webHidden/>
          </w:rPr>
          <w:fldChar w:fldCharType="begin"/>
        </w:r>
        <w:r w:rsidR="00E44CCA">
          <w:rPr>
            <w:webHidden/>
          </w:rPr>
          <w:instrText xml:space="preserve"> PAGEREF _Toc329175737 \h </w:instrText>
        </w:r>
        <w:r w:rsidR="007011E5">
          <w:rPr>
            <w:webHidden/>
          </w:rPr>
        </w:r>
        <w:r w:rsidR="007011E5">
          <w:rPr>
            <w:webHidden/>
          </w:rPr>
          <w:fldChar w:fldCharType="separate"/>
        </w:r>
        <w:r w:rsidR="00E44CCA">
          <w:rPr>
            <w:webHidden/>
          </w:rPr>
          <w:t>17</w:t>
        </w:r>
        <w:r w:rsidR="007011E5">
          <w:rPr>
            <w:webHidden/>
          </w:rPr>
          <w:fldChar w:fldCharType="end"/>
        </w:r>
      </w:hyperlink>
    </w:p>
    <w:p w:rsidR="00E44CCA" w:rsidRDefault="00FE49EB">
      <w:pPr>
        <w:pStyle w:val="TOC3"/>
        <w:tabs>
          <w:tab w:val="left" w:pos="960"/>
          <w:tab w:val="right" w:leader="dot" w:pos="9350"/>
        </w:tabs>
        <w:rPr>
          <w:rFonts w:asciiTheme="minorHAnsi" w:eastAsiaTheme="minorEastAsia" w:hAnsiTheme="minorHAnsi" w:cstheme="minorBidi"/>
          <w:i w:val="0"/>
          <w:iCs w:val="0"/>
          <w:noProof/>
          <w:sz w:val="22"/>
          <w:szCs w:val="22"/>
          <w:lang w:val="en-ZA" w:eastAsia="en-ZA"/>
        </w:rPr>
      </w:pPr>
      <w:hyperlink w:anchor="_Toc329175738" w:history="1">
        <w:r w:rsidR="00E44CCA" w:rsidRPr="00366C96">
          <w:rPr>
            <w:rStyle w:val="Hyperlink"/>
            <w:b/>
            <w:noProof/>
          </w:rPr>
          <w:t>1.</w:t>
        </w:r>
        <w:r w:rsidR="00E44CCA">
          <w:rPr>
            <w:rFonts w:asciiTheme="minorHAnsi" w:eastAsiaTheme="minorEastAsia" w:hAnsiTheme="minorHAnsi" w:cstheme="minorBidi"/>
            <w:i w:val="0"/>
            <w:iCs w:val="0"/>
            <w:noProof/>
            <w:sz w:val="22"/>
            <w:szCs w:val="22"/>
            <w:lang w:val="en-ZA" w:eastAsia="en-ZA"/>
          </w:rPr>
          <w:tab/>
        </w:r>
        <w:r w:rsidR="00E44CCA" w:rsidRPr="00366C96">
          <w:rPr>
            <w:rStyle w:val="Hyperlink"/>
            <w:b/>
            <w:noProof/>
          </w:rPr>
          <w:t>To update patient information:</w:t>
        </w:r>
        <w:r w:rsidR="00E44CCA">
          <w:rPr>
            <w:noProof/>
            <w:webHidden/>
          </w:rPr>
          <w:tab/>
        </w:r>
        <w:r w:rsidR="007011E5">
          <w:rPr>
            <w:noProof/>
            <w:webHidden/>
          </w:rPr>
          <w:fldChar w:fldCharType="begin"/>
        </w:r>
        <w:r w:rsidR="00E44CCA">
          <w:rPr>
            <w:noProof/>
            <w:webHidden/>
          </w:rPr>
          <w:instrText xml:space="preserve"> PAGEREF _Toc329175738 \h </w:instrText>
        </w:r>
        <w:r w:rsidR="007011E5">
          <w:rPr>
            <w:noProof/>
            <w:webHidden/>
          </w:rPr>
        </w:r>
        <w:r w:rsidR="007011E5">
          <w:rPr>
            <w:noProof/>
            <w:webHidden/>
          </w:rPr>
          <w:fldChar w:fldCharType="separate"/>
        </w:r>
        <w:r w:rsidR="00E44CCA">
          <w:rPr>
            <w:noProof/>
            <w:webHidden/>
          </w:rPr>
          <w:t>19</w:t>
        </w:r>
        <w:r w:rsidR="007011E5">
          <w:rPr>
            <w:noProof/>
            <w:webHidden/>
          </w:rPr>
          <w:fldChar w:fldCharType="end"/>
        </w:r>
      </w:hyperlink>
    </w:p>
    <w:p w:rsidR="00E44CCA" w:rsidRDefault="00FE49EB">
      <w:pPr>
        <w:pStyle w:val="TOC3"/>
        <w:tabs>
          <w:tab w:val="left" w:pos="960"/>
          <w:tab w:val="right" w:leader="dot" w:pos="9350"/>
        </w:tabs>
        <w:rPr>
          <w:rFonts w:asciiTheme="minorHAnsi" w:eastAsiaTheme="minorEastAsia" w:hAnsiTheme="minorHAnsi" w:cstheme="minorBidi"/>
          <w:i w:val="0"/>
          <w:iCs w:val="0"/>
          <w:noProof/>
          <w:sz w:val="22"/>
          <w:szCs w:val="22"/>
          <w:lang w:val="en-ZA" w:eastAsia="en-ZA"/>
        </w:rPr>
      </w:pPr>
      <w:hyperlink w:anchor="_Toc329175739" w:history="1">
        <w:r w:rsidR="00E44CCA" w:rsidRPr="00366C96">
          <w:rPr>
            <w:rStyle w:val="Hyperlink"/>
            <w:b/>
            <w:noProof/>
          </w:rPr>
          <w:t>2.</w:t>
        </w:r>
        <w:r w:rsidR="00E44CCA">
          <w:rPr>
            <w:rFonts w:asciiTheme="minorHAnsi" w:eastAsiaTheme="minorEastAsia" w:hAnsiTheme="minorHAnsi" w:cstheme="minorBidi"/>
            <w:i w:val="0"/>
            <w:iCs w:val="0"/>
            <w:noProof/>
            <w:sz w:val="22"/>
            <w:szCs w:val="22"/>
            <w:lang w:val="en-ZA" w:eastAsia="en-ZA"/>
          </w:rPr>
          <w:tab/>
        </w:r>
        <w:r w:rsidR="00E44CCA" w:rsidRPr="00366C96">
          <w:rPr>
            <w:rStyle w:val="Hyperlink"/>
            <w:b/>
            <w:noProof/>
          </w:rPr>
          <w:t>To view patient’s history</w:t>
        </w:r>
        <w:r w:rsidR="00E44CCA">
          <w:rPr>
            <w:noProof/>
            <w:webHidden/>
          </w:rPr>
          <w:tab/>
        </w:r>
        <w:r w:rsidR="007011E5">
          <w:rPr>
            <w:noProof/>
            <w:webHidden/>
          </w:rPr>
          <w:fldChar w:fldCharType="begin"/>
        </w:r>
        <w:r w:rsidR="00E44CCA">
          <w:rPr>
            <w:noProof/>
            <w:webHidden/>
          </w:rPr>
          <w:instrText xml:space="preserve"> PAGEREF _Toc329175739 \h </w:instrText>
        </w:r>
        <w:r w:rsidR="007011E5">
          <w:rPr>
            <w:noProof/>
            <w:webHidden/>
          </w:rPr>
        </w:r>
        <w:r w:rsidR="007011E5">
          <w:rPr>
            <w:noProof/>
            <w:webHidden/>
          </w:rPr>
          <w:fldChar w:fldCharType="separate"/>
        </w:r>
        <w:r w:rsidR="00E44CCA">
          <w:rPr>
            <w:noProof/>
            <w:webHidden/>
          </w:rPr>
          <w:t>20</w:t>
        </w:r>
        <w:r w:rsidR="007011E5">
          <w:rPr>
            <w:noProof/>
            <w:webHidden/>
          </w:rPr>
          <w:fldChar w:fldCharType="end"/>
        </w:r>
      </w:hyperlink>
    </w:p>
    <w:p w:rsidR="00E44CCA" w:rsidRDefault="00FE49EB">
      <w:pPr>
        <w:pStyle w:val="TOC2"/>
        <w:rPr>
          <w:rFonts w:asciiTheme="minorHAnsi" w:eastAsiaTheme="minorEastAsia" w:hAnsiTheme="minorHAnsi" w:cstheme="minorBidi"/>
          <w:b w:val="0"/>
          <w:smallCaps w:val="0"/>
          <w:sz w:val="22"/>
          <w:szCs w:val="22"/>
          <w:lang w:val="en-ZA" w:eastAsia="en-ZA"/>
        </w:rPr>
      </w:pPr>
      <w:hyperlink w:anchor="_Toc329175740" w:history="1">
        <w:r w:rsidR="00E44CCA" w:rsidRPr="00366C96">
          <w:rPr>
            <w:rStyle w:val="Hyperlink"/>
            <w:caps/>
          </w:rPr>
          <w:t>C. Dispense</w:t>
        </w:r>
        <w:r w:rsidR="00E44CCA">
          <w:rPr>
            <w:webHidden/>
          </w:rPr>
          <w:tab/>
        </w:r>
        <w:r w:rsidR="007011E5">
          <w:rPr>
            <w:webHidden/>
          </w:rPr>
          <w:fldChar w:fldCharType="begin"/>
        </w:r>
        <w:r w:rsidR="00E44CCA">
          <w:rPr>
            <w:webHidden/>
          </w:rPr>
          <w:instrText xml:space="preserve"> PAGEREF _Toc329175740 \h </w:instrText>
        </w:r>
        <w:r w:rsidR="007011E5">
          <w:rPr>
            <w:webHidden/>
          </w:rPr>
        </w:r>
        <w:r w:rsidR="007011E5">
          <w:rPr>
            <w:webHidden/>
          </w:rPr>
          <w:fldChar w:fldCharType="separate"/>
        </w:r>
        <w:r w:rsidR="00E44CCA">
          <w:rPr>
            <w:webHidden/>
          </w:rPr>
          <w:t>21</w:t>
        </w:r>
        <w:r w:rsidR="007011E5">
          <w:rPr>
            <w:webHidden/>
          </w:rPr>
          <w:fldChar w:fldCharType="end"/>
        </w:r>
      </w:hyperlink>
    </w:p>
    <w:p w:rsidR="00E44CCA" w:rsidRDefault="00FE49EB">
      <w:pPr>
        <w:pStyle w:val="TOC3"/>
        <w:tabs>
          <w:tab w:val="left" w:pos="960"/>
          <w:tab w:val="right" w:leader="dot" w:pos="9350"/>
        </w:tabs>
        <w:rPr>
          <w:rFonts w:asciiTheme="minorHAnsi" w:eastAsiaTheme="minorEastAsia" w:hAnsiTheme="minorHAnsi" w:cstheme="minorBidi"/>
          <w:i w:val="0"/>
          <w:iCs w:val="0"/>
          <w:noProof/>
          <w:sz w:val="22"/>
          <w:szCs w:val="22"/>
          <w:lang w:val="en-ZA" w:eastAsia="en-ZA"/>
        </w:rPr>
      </w:pPr>
      <w:hyperlink w:anchor="_Toc329175741" w:history="1">
        <w:r w:rsidR="00E44CCA" w:rsidRPr="00366C96">
          <w:rPr>
            <w:rStyle w:val="Hyperlink"/>
            <w:b/>
            <w:noProof/>
          </w:rPr>
          <w:t>1.</w:t>
        </w:r>
        <w:r w:rsidR="00E44CCA">
          <w:rPr>
            <w:rFonts w:asciiTheme="minorHAnsi" w:eastAsiaTheme="minorEastAsia" w:hAnsiTheme="minorHAnsi" w:cstheme="minorBidi"/>
            <w:i w:val="0"/>
            <w:iCs w:val="0"/>
            <w:noProof/>
            <w:sz w:val="22"/>
            <w:szCs w:val="22"/>
            <w:lang w:val="en-ZA" w:eastAsia="en-ZA"/>
          </w:rPr>
          <w:tab/>
        </w:r>
        <w:r w:rsidR="00E44CCA" w:rsidRPr="00366C96">
          <w:rPr>
            <w:rStyle w:val="Hyperlink"/>
            <w:b/>
            <w:noProof/>
          </w:rPr>
          <w:t>To Dispense</w:t>
        </w:r>
        <w:r w:rsidR="00E44CCA">
          <w:rPr>
            <w:noProof/>
            <w:webHidden/>
          </w:rPr>
          <w:tab/>
        </w:r>
        <w:r w:rsidR="007011E5">
          <w:rPr>
            <w:noProof/>
            <w:webHidden/>
          </w:rPr>
          <w:fldChar w:fldCharType="begin"/>
        </w:r>
        <w:r w:rsidR="00E44CCA">
          <w:rPr>
            <w:noProof/>
            <w:webHidden/>
          </w:rPr>
          <w:instrText xml:space="preserve"> PAGEREF _Toc329175741 \h </w:instrText>
        </w:r>
        <w:r w:rsidR="007011E5">
          <w:rPr>
            <w:noProof/>
            <w:webHidden/>
          </w:rPr>
        </w:r>
        <w:r w:rsidR="007011E5">
          <w:rPr>
            <w:noProof/>
            <w:webHidden/>
          </w:rPr>
          <w:fldChar w:fldCharType="separate"/>
        </w:r>
        <w:r w:rsidR="00E44CCA">
          <w:rPr>
            <w:noProof/>
            <w:webHidden/>
          </w:rPr>
          <w:t>23</w:t>
        </w:r>
        <w:r w:rsidR="007011E5">
          <w:rPr>
            <w:noProof/>
            <w:webHidden/>
          </w:rPr>
          <w:fldChar w:fldCharType="end"/>
        </w:r>
      </w:hyperlink>
    </w:p>
    <w:p w:rsidR="00E44CCA" w:rsidRDefault="00FE49EB">
      <w:pPr>
        <w:pStyle w:val="TOC3"/>
        <w:tabs>
          <w:tab w:val="left" w:pos="960"/>
          <w:tab w:val="right" w:leader="dot" w:pos="9350"/>
        </w:tabs>
        <w:rPr>
          <w:rFonts w:asciiTheme="minorHAnsi" w:eastAsiaTheme="minorEastAsia" w:hAnsiTheme="minorHAnsi" w:cstheme="minorBidi"/>
          <w:i w:val="0"/>
          <w:iCs w:val="0"/>
          <w:noProof/>
          <w:sz w:val="22"/>
          <w:szCs w:val="22"/>
          <w:lang w:val="en-ZA" w:eastAsia="en-ZA"/>
        </w:rPr>
      </w:pPr>
      <w:hyperlink w:anchor="_Toc329175742" w:history="1">
        <w:r w:rsidR="00E44CCA" w:rsidRPr="00366C96">
          <w:rPr>
            <w:rStyle w:val="Hyperlink"/>
            <w:b/>
            <w:noProof/>
          </w:rPr>
          <w:t>2.</w:t>
        </w:r>
        <w:r w:rsidR="00E44CCA">
          <w:rPr>
            <w:rFonts w:asciiTheme="minorHAnsi" w:eastAsiaTheme="minorEastAsia" w:hAnsiTheme="minorHAnsi" w:cstheme="minorBidi"/>
            <w:i w:val="0"/>
            <w:iCs w:val="0"/>
            <w:noProof/>
            <w:sz w:val="22"/>
            <w:szCs w:val="22"/>
            <w:lang w:val="en-ZA" w:eastAsia="en-ZA"/>
          </w:rPr>
          <w:tab/>
        </w:r>
        <w:r w:rsidR="00E44CCA" w:rsidRPr="00366C96">
          <w:rPr>
            <w:rStyle w:val="Hyperlink"/>
            <w:b/>
            <w:noProof/>
          </w:rPr>
          <w:t>Viewing the history</w:t>
        </w:r>
        <w:r w:rsidR="00E44CCA">
          <w:rPr>
            <w:noProof/>
            <w:webHidden/>
          </w:rPr>
          <w:tab/>
        </w:r>
        <w:r w:rsidR="007011E5">
          <w:rPr>
            <w:noProof/>
            <w:webHidden/>
          </w:rPr>
          <w:fldChar w:fldCharType="begin"/>
        </w:r>
        <w:r w:rsidR="00E44CCA">
          <w:rPr>
            <w:noProof/>
            <w:webHidden/>
          </w:rPr>
          <w:instrText xml:space="preserve"> PAGEREF _Toc329175742 \h </w:instrText>
        </w:r>
        <w:r w:rsidR="007011E5">
          <w:rPr>
            <w:noProof/>
            <w:webHidden/>
          </w:rPr>
        </w:r>
        <w:r w:rsidR="007011E5">
          <w:rPr>
            <w:noProof/>
            <w:webHidden/>
          </w:rPr>
          <w:fldChar w:fldCharType="separate"/>
        </w:r>
        <w:r w:rsidR="00E44CCA">
          <w:rPr>
            <w:noProof/>
            <w:webHidden/>
          </w:rPr>
          <w:t>27</w:t>
        </w:r>
        <w:r w:rsidR="007011E5">
          <w:rPr>
            <w:noProof/>
            <w:webHidden/>
          </w:rPr>
          <w:fldChar w:fldCharType="end"/>
        </w:r>
      </w:hyperlink>
    </w:p>
    <w:p w:rsidR="00E44CCA" w:rsidRDefault="00FE49EB">
      <w:pPr>
        <w:pStyle w:val="TOC3"/>
        <w:tabs>
          <w:tab w:val="left" w:pos="960"/>
          <w:tab w:val="right" w:leader="dot" w:pos="9350"/>
        </w:tabs>
        <w:rPr>
          <w:rFonts w:asciiTheme="minorHAnsi" w:eastAsiaTheme="minorEastAsia" w:hAnsiTheme="minorHAnsi" w:cstheme="minorBidi"/>
          <w:i w:val="0"/>
          <w:iCs w:val="0"/>
          <w:noProof/>
          <w:sz w:val="22"/>
          <w:szCs w:val="22"/>
          <w:lang w:val="en-ZA" w:eastAsia="en-ZA"/>
        </w:rPr>
      </w:pPr>
      <w:hyperlink w:anchor="_Toc329175743" w:history="1">
        <w:r w:rsidR="00E44CCA" w:rsidRPr="00366C96">
          <w:rPr>
            <w:rStyle w:val="Hyperlink"/>
            <w:b/>
            <w:noProof/>
          </w:rPr>
          <w:t>3.</w:t>
        </w:r>
        <w:r w:rsidR="00E44CCA">
          <w:rPr>
            <w:rFonts w:asciiTheme="minorHAnsi" w:eastAsiaTheme="minorEastAsia" w:hAnsiTheme="minorHAnsi" w:cstheme="minorBidi"/>
            <w:i w:val="0"/>
            <w:iCs w:val="0"/>
            <w:noProof/>
            <w:sz w:val="22"/>
            <w:szCs w:val="22"/>
            <w:lang w:val="en-ZA" w:eastAsia="en-ZA"/>
          </w:rPr>
          <w:tab/>
        </w:r>
        <w:r w:rsidR="00E44CCA" w:rsidRPr="00366C96">
          <w:rPr>
            <w:rStyle w:val="Hyperlink"/>
            <w:b/>
            <w:noProof/>
          </w:rPr>
          <w:t>Making Changes to the Patient Record</w:t>
        </w:r>
        <w:r w:rsidR="00E44CCA">
          <w:rPr>
            <w:noProof/>
            <w:webHidden/>
          </w:rPr>
          <w:tab/>
        </w:r>
        <w:r w:rsidR="007011E5">
          <w:rPr>
            <w:noProof/>
            <w:webHidden/>
          </w:rPr>
          <w:fldChar w:fldCharType="begin"/>
        </w:r>
        <w:r w:rsidR="00E44CCA">
          <w:rPr>
            <w:noProof/>
            <w:webHidden/>
          </w:rPr>
          <w:instrText xml:space="preserve"> PAGEREF _Toc329175743 \h </w:instrText>
        </w:r>
        <w:r w:rsidR="007011E5">
          <w:rPr>
            <w:noProof/>
            <w:webHidden/>
          </w:rPr>
        </w:r>
        <w:r w:rsidR="007011E5">
          <w:rPr>
            <w:noProof/>
            <w:webHidden/>
          </w:rPr>
          <w:fldChar w:fldCharType="separate"/>
        </w:r>
        <w:r w:rsidR="00E44CCA">
          <w:rPr>
            <w:noProof/>
            <w:webHidden/>
          </w:rPr>
          <w:t>28</w:t>
        </w:r>
        <w:r w:rsidR="007011E5">
          <w:rPr>
            <w:noProof/>
            <w:webHidden/>
          </w:rPr>
          <w:fldChar w:fldCharType="end"/>
        </w:r>
      </w:hyperlink>
    </w:p>
    <w:p w:rsidR="00E44CCA" w:rsidRDefault="00FE49EB">
      <w:pPr>
        <w:pStyle w:val="TOC3"/>
        <w:tabs>
          <w:tab w:val="left" w:pos="960"/>
          <w:tab w:val="right" w:leader="dot" w:pos="9350"/>
        </w:tabs>
        <w:rPr>
          <w:rFonts w:asciiTheme="minorHAnsi" w:eastAsiaTheme="minorEastAsia" w:hAnsiTheme="minorHAnsi" w:cstheme="minorBidi"/>
          <w:i w:val="0"/>
          <w:iCs w:val="0"/>
          <w:noProof/>
          <w:sz w:val="22"/>
          <w:szCs w:val="22"/>
          <w:lang w:val="en-ZA" w:eastAsia="en-ZA"/>
        </w:rPr>
      </w:pPr>
      <w:hyperlink w:anchor="_Toc329175744" w:history="1">
        <w:r w:rsidR="00E44CCA" w:rsidRPr="00366C96">
          <w:rPr>
            <w:rStyle w:val="Hyperlink"/>
            <w:b/>
            <w:noProof/>
          </w:rPr>
          <w:t>4.</w:t>
        </w:r>
        <w:r w:rsidR="00E44CCA">
          <w:rPr>
            <w:rFonts w:asciiTheme="minorHAnsi" w:eastAsiaTheme="minorEastAsia" w:hAnsiTheme="minorHAnsi" w:cstheme="minorBidi"/>
            <w:i w:val="0"/>
            <w:iCs w:val="0"/>
            <w:noProof/>
            <w:sz w:val="22"/>
            <w:szCs w:val="22"/>
            <w:lang w:val="en-ZA" w:eastAsia="en-ZA"/>
          </w:rPr>
          <w:tab/>
        </w:r>
        <w:r w:rsidR="00E44CCA" w:rsidRPr="00366C96">
          <w:rPr>
            <w:rStyle w:val="Hyperlink"/>
            <w:b/>
            <w:noProof/>
          </w:rPr>
          <w:t>Receiving</w:t>
        </w:r>
        <w:r w:rsidR="00E44CCA">
          <w:rPr>
            <w:noProof/>
            <w:webHidden/>
          </w:rPr>
          <w:tab/>
        </w:r>
        <w:r w:rsidR="007011E5">
          <w:rPr>
            <w:noProof/>
            <w:webHidden/>
          </w:rPr>
          <w:fldChar w:fldCharType="begin"/>
        </w:r>
        <w:r w:rsidR="00E44CCA">
          <w:rPr>
            <w:noProof/>
            <w:webHidden/>
          </w:rPr>
          <w:instrText xml:space="preserve"> PAGEREF _Toc329175744 \h </w:instrText>
        </w:r>
        <w:r w:rsidR="007011E5">
          <w:rPr>
            <w:noProof/>
            <w:webHidden/>
          </w:rPr>
        </w:r>
        <w:r w:rsidR="007011E5">
          <w:rPr>
            <w:noProof/>
            <w:webHidden/>
          </w:rPr>
          <w:fldChar w:fldCharType="separate"/>
        </w:r>
        <w:r w:rsidR="00E44CCA">
          <w:rPr>
            <w:noProof/>
            <w:webHidden/>
          </w:rPr>
          <w:t>29</w:t>
        </w:r>
        <w:r w:rsidR="007011E5">
          <w:rPr>
            <w:noProof/>
            <w:webHidden/>
          </w:rPr>
          <w:fldChar w:fldCharType="end"/>
        </w:r>
      </w:hyperlink>
    </w:p>
    <w:p w:rsidR="00E44CCA" w:rsidRDefault="00FE49EB">
      <w:pPr>
        <w:pStyle w:val="TOC3"/>
        <w:tabs>
          <w:tab w:val="left" w:pos="960"/>
          <w:tab w:val="right" w:leader="dot" w:pos="9350"/>
        </w:tabs>
        <w:rPr>
          <w:rFonts w:asciiTheme="minorHAnsi" w:eastAsiaTheme="minorEastAsia" w:hAnsiTheme="minorHAnsi" w:cstheme="minorBidi"/>
          <w:i w:val="0"/>
          <w:iCs w:val="0"/>
          <w:noProof/>
          <w:sz w:val="22"/>
          <w:szCs w:val="22"/>
          <w:lang w:val="en-ZA" w:eastAsia="en-ZA"/>
        </w:rPr>
      </w:pPr>
      <w:hyperlink w:anchor="_Toc329175745" w:history="1">
        <w:r w:rsidR="00E44CCA" w:rsidRPr="00366C96">
          <w:rPr>
            <w:rStyle w:val="Hyperlink"/>
            <w:noProof/>
          </w:rPr>
          <w:t>5.</w:t>
        </w:r>
        <w:r w:rsidR="00E44CCA">
          <w:rPr>
            <w:rFonts w:asciiTheme="minorHAnsi" w:eastAsiaTheme="minorEastAsia" w:hAnsiTheme="minorHAnsi" w:cstheme="minorBidi"/>
            <w:i w:val="0"/>
            <w:iCs w:val="0"/>
            <w:noProof/>
            <w:sz w:val="22"/>
            <w:szCs w:val="22"/>
            <w:lang w:val="en-ZA" w:eastAsia="en-ZA"/>
          </w:rPr>
          <w:tab/>
        </w:r>
        <w:r w:rsidR="00E44CCA" w:rsidRPr="00366C96">
          <w:rPr>
            <w:rStyle w:val="Hyperlink"/>
            <w:b/>
            <w:noProof/>
          </w:rPr>
          <w:t>Adding a new patient</w:t>
        </w:r>
        <w:r w:rsidR="00E44CCA">
          <w:rPr>
            <w:noProof/>
            <w:webHidden/>
          </w:rPr>
          <w:tab/>
        </w:r>
        <w:r w:rsidR="007011E5">
          <w:rPr>
            <w:noProof/>
            <w:webHidden/>
          </w:rPr>
          <w:fldChar w:fldCharType="begin"/>
        </w:r>
        <w:r w:rsidR="00E44CCA">
          <w:rPr>
            <w:noProof/>
            <w:webHidden/>
          </w:rPr>
          <w:instrText xml:space="preserve"> PAGEREF _Toc329175745 \h </w:instrText>
        </w:r>
        <w:r w:rsidR="007011E5">
          <w:rPr>
            <w:noProof/>
            <w:webHidden/>
          </w:rPr>
        </w:r>
        <w:r w:rsidR="007011E5">
          <w:rPr>
            <w:noProof/>
            <w:webHidden/>
          </w:rPr>
          <w:fldChar w:fldCharType="separate"/>
        </w:r>
        <w:r w:rsidR="00E44CCA">
          <w:rPr>
            <w:noProof/>
            <w:webHidden/>
          </w:rPr>
          <w:t>30</w:t>
        </w:r>
        <w:r w:rsidR="007011E5">
          <w:rPr>
            <w:noProof/>
            <w:webHidden/>
          </w:rPr>
          <w:fldChar w:fldCharType="end"/>
        </w:r>
      </w:hyperlink>
    </w:p>
    <w:p w:rsidR="00E44CCA" w:rsidRDefault="00FE49EB">
      <w:pPr>
        <w:pStyle w:val="TOC2"/>
        <w:rPr>
          <w:rFonts w:asciiTheme="minorHAnsi" w:eastAsiaTheme="minorEastAsia" w:hAnsiTheme="minorHAnsi" w:cstheme="minorBidi"/>
          <w:b w:val="0"/>
          <w:smallCaps w:val="0"/>
          <w:sz w:val="22"/>
          <w:szCs w:val="22"/>
          <w:lang w:val="en-ZA" w:eastAsia="en-ZA"/>
        </w:rPr>
      </w:pPr>
      <w:hyperlink w:anchor="_Toc329175746" w:history="1">
        <w:r w:rsidR="00E44CCA" w:rsidRPr="00366C96">
          <w:rPr>
            <w:rStyle w:val="Hyperlink"/>
            <w:caps/>
          </w:rPr>
          <w:t>D. Appointments</w:t>
        </w:r>
        <w:r w:rsidR="00E44CCA">
          <w:rPr>
            <w:webHidden/>
          </w:rPr>
          <w:tab/>
        </w:r>
        <w:r w:rsidR="007011E5">
          <w:rPr>
            <w:webHidden/>
          </w:rPr>
          <w:fldChar w:fldCharType="begin"/>
        </w:r>
        <w:r w:rsidR="00E44CCA">
          <w:rPr>
            <w:webHidden/>
          </w:rPr>
          <w:instrText xml:space="preserve"> PAGEREF _Toc329175746 \h </w:instrText>
        </w:r>
        <w:r w:rsidR="007011E5">
          <w:rPr>
            <w:webHidden/>
          </w:rPr>
        </w:r>
        <w:r w:rsidR="007011E5">
          <w:rPr>
            <w:webHidden/>
          </w:rPr>
          <w:fldChar w:fldCharType="separate"/>
        </w:r>
        <w:r w:rsidR="00E44CCA">
          <w:rPr>
            <w:webHidden/>
          </w:rPr>
          <w:t>34</w:t>
        </w:r>
        <w:r w:rsidR="007011E5">
          <w:rPr>
            <w:webHidden/>
          </w:rPr>
          <w:fldChar w:fldCharType="end"/>
        </w:r>
      </w:hyperlink>
    </w:p>
    <w:p w:rsidR="00E44CCA" w:rsidRDefault="00FE49EB">
      <w:pPr>
        <w:pStyle w:val="TOC1"/>
        <w:rPr>
          <w:rFonts w:asciiTheme="minorHAnsi" w:eastAsiaTheme="minorEastAsia" w:hAnsiTheme="minorHAnsi" w:cstheme="minorBidi"/>
          <w:b w:val="0"/>
          <w:bCs w:val="0"/>
          <w:caps w:val="0"/>
          <w:sz w:val="22"/>
          <w:szCs w:val="22"/>
          <w:lang w:val="en-ZA" w:eastAsia="en-ZA"/>
        </w:rPr>
      </w:pPr>
      <w:hyperlink w:anchor="_Toc329175747" w:history="1">
        <w:r w:rsidR="00E44CCA" w:rsidRPr="00366C96">
          <w:rPr>
            <w:rStyle w:val="Hyperlink"/>
          </w:rPr>
          <w:t>CHAPTER 3: STOCK MANAGEMENT</w:t>
        </w:r>
        <w:r w:rsidR="00E44CCA">
          <w:rPr>
            <w:webHidden/>
          </w:rPr>
          <w:tab/>
        </w:r>
        <w:r w:rsidR="007011E5">
          <w:rPr>
            <w:webHidden/>
          </w:rPr>
          <w:fldChar w:fldCharType="begin"/>
        </w:r>
        <w:r w:rsidR="00E44CCA">
          <w:rPr>
            <w:webHidden/>
          </w:rPr>
          <w:instrText xml:space="preserve"> PAGEREF _Toc329175747 \h </w:instrText>
        </w:r>
        <w:r w:rsidR="007011E5">
          <w:rPr>
            <w:webHidden/>
          </w:rPr>
        </w:r>
        <w:r w:rsidR="007011E5">
          <w:rPr>
            <w:webHidden/>
          </w:rPr>
          <w:fldChar w:fldCharType="separate"/>
        </w:r>
        <w:r w:rsidR="00E44CCA">
          <w:rPr>
            <w:webHidden/>
          </w:rPr>
          <w:t>37</w:t>
        </w:r>
        <w:r w:rsidR="007011E5">
          <w:rPr>
            <w:webHidden/>
          </w:rPr>
          <w:fldChar w:fldCharType="end"/>
        </w:r>
      </w:hyperlink>
    </w:p>
    <w:p w:rsidR="00E44CCA" w:rsidRDefault="00FE49EB">
      <w:pPr>
        <w:pStyle w:val="TOC2"/>
        <w:rPr>
          <w:rFonts w:asciiTheme="minorHAnsi" w:eastAsiaTheme="minorEastAsia" w:hAnsiTheme="minorHAnsi" w:cstheme="minorBidi"/>
          <w:b w:val="0"/>
          <w:smallCaps w:val="0"/>
          <w:sz w:val="22"/>
          <w:szCs w:val="22"/>
          <w:lang w:val="en-ZA" w:eastAsia="en-ZA"/>
        </w:rPr>
      </w:pPr>
      <w:hyperlink w:anchor="_Toc329175748" w:history="1">
        <w:r w:rsidR="00E44CCA" w:rsidRPr="00366C96">
          <w:rPr>
            <w:rStyle w:val="Hyperlink"/>
            <w:caps/>
          </w:rPr>
          <w:t>A. Receiving</w:t>
        </w:r>
        <w:r w:rsidR="00E44CCA">
          <w:rPr>
            <w:webHidden/>
          </w:rPr>
          <w:tab/>
        </w:r>
        <w:r w:rsidR="007011E5">
          <w:rPr>
            <w:webHidden/>
          </w:rPr>
          <w:fldChar w:fldCharType="begin"/>
        </w:r>
        <w:r w:rsidR="00E44CCA">
          <w:rPr>
            <w:webHidden/>
          </w:rPr>
          <w:instrText xml:space="preserve"> PAGEREF _Toc329175748 \h </w:instrText>
        </w:r>
        <w:r w:rsidR="007011E5">
          <w:rPr>
            <w:webHidden/>
          </w:rPr>
        </w:r>
        <w:r w:rsidR="007011E5">
          <w:rPr>
            <w:webHidden/>
          </w:rPr>
          <w:fldChar w:fldCharType="separate"/>
        </w:r>
        <w:r w:rsidR="00E44CCA">
          <w:rPr>
            <w:webHidden/>
          </w:rPr>
          <w:t>37</w:t>
        </w:r>
        <w:r w:rsidR="007011E5">
          <w:rPr>
            <w:webHidden/>
          </w:rPr>
          <w:fldChar w:fldCharType="end"/>
        </w:r>
      </w:hyperlink>
    </w:p>
    <w:p w:rsidR="00E44CCA" w:rsidRDefault="00FE49EB">
      <w:pPr>
        <w:pStyle w:val="TOC2"/>
        <w:rPr>
          <w:rFonts w:asciiTheme="minorHAnsi" w:eastAsiaTheme="minorEastAsia" w:hAnsiTheme="minorHAnsi" w:cstheme="minorBidi"/>
          <w:b w:val="0"/>
          <w:smallCaps w:val="0"/>
          <w:sz w:val="22"/>
          <w:szCs w:val="22"/>
          <w:lang w:val="en-ZA" w:eastAsia="en-ZA"/>
        </w:rPr>
      </w:pPr>
      <w:hyperlink w:anchor="_Toc329175749" w:history="1">
        <w:r w:rsidR="00E44CCA" w:rsidRPr="00366C96">
          <w:rPr>
            <w:rStyle w:val="Hyperlink"/>
            <w:caps/>
          </w:rPr>
          <w:t>B. Issue OUT</w:t>
        </w:r>
        <w:r w:rsidR="00E44CCA">
          <w:rPr>
            <w:webHidden/>
          </w:rPr>
          <w:tab/>
        </w:r>
        <w:r w:rsidR="007011E5">
          <w:rPr>
            <w:webHidden/>
          </w:rPr>
          <w:fldChar w:fldCharType="begin"/>
        </w:r>
        <w:r w:rsidR="00E44CCA">
          <w:rPr>
            <w:webHidden/>
          </w:rPr>
          <w:instrText xml:space="preserve"> PAGEREF _Toc329175749 \h </w:instrText>
        </w:r>
        <w:r w:rsidR="007011E5">
          <w:rPr>
            <w:webHidden/>
          </w:rPr>
        </w:r>
        <w:r w:rsidR="007011E5">
          <w:rPr>
            <w:webHidden/>
          </w:rPr>
          <w:fldChar w:fldCharType="separate"/>
        </w:r>
        <w:r w:rsidR="00E44CCA">
          <w:rPr>
            <w:webHidden/>
          </w:rPr>
          <w:t>39</w:t>
        </w:r>
        <w:r w:rsidR="007011E5">
          <w:rPr>
            <w:webHidden/>
          </w:rPr>
          <w:fldChar w:fldCharType="end"/>
        </w:r>
      </w:hyperlink>
    </w:p>
    <w:p w:rsidR="00E44CCA" w:rsidRDefault="00FE49EB">
      <w:pPr>
        <w:pStyle w:val="TOC2"/>
        <w:rPr>
          <w:rFonts w:asciiTheme="minorHAnsi" w:eastAsiaTheme="minorEastAsia" w:hAnsiTheme="minorHAnsi" w:cstheme="minorBidi"/>
          <w:b w:val="0"/>
          <w:smallCaps w:val="0"/>
          <w:sz w:val="22"/>
          <w:szCs w:val="22"/>
          <w:lang w:val="en-ZA" w:eastAsia="en-ZA"/>
        </w:rPr>
      </w:pPr>
      <w:hyperlink w:anchor="_Toc329175750" w:history="1">
        <w:r w:rsidR="00E44CCA" w:rsidRPr="00366C96">
          <w:rPr>
            <w:rStyle w:val="Hyperlink"/>
            <w:caps/>
          </w:rPr>
          <w:t>C. Medicines</w:t>
        </w:r>
        <w:r w:rsidR="00E44CCA">
          <w:rPr>
            <w:webHidden/>
          </w:rPr>
          <w:tab/>
        </w:r>
        <w:r w:rsidR="007011E5">
          <w:rPr>
            <w:webHidden/>
          </w:rPr>
          <w:fldChar w:fldCharType="begin"/>
        </w:r>
        <w:r w:rsidR="00E44CCA">
          <w:rPr>
            <w:webHidden/>
          </w:rPr>
          <w:instrText xml:space="preserve"> PAGEREF _Toc329175750 \h </w:instrText>
        </w:r>
        <w:r w:rsidR="007011E5">
          <w:rPr>
            <w:webHidden/>
          </w:rPr>
        </w:r>
        <w:r w:rsidR="007011E5">
          <w:rPr>
            <w:webHidden/>
          </w:rPr>
          <w:fldChar w:fldCharType="separate"/>
        </w:r>
        <w:r w:rsidR="00E44CCA">
          <w:rPr>
            <w:webHidden/>
          </w:rPr>
          <w:t>42</w:t>
        </w:r>
        <w:r w:rsidR="007011E5">
          <w:rPr>
            <w:webHidden/>
          </w:rPr>
          <w:fldChar w:fldCharType="end"/>
        </w:r>
      </w:hyperlink>
    </w:p>
    <w:p w:rsidR="00E44CCA" w:rsidRDefault="00FE49EB">
      <w:pPr>
        <w:pStyle w:val="TOC3"/>
        <w:tabs>
          <w:tab w:val="right" w:leader="dot" w:pos="9350"/>
        </w:tabs>
        <w:rPr>
          <w:rFonts w:asciiTheme="minorHAnsi" w:eastAsiaTheme="minorEastAsia" w:hAnsiTheme="minorHAnsi" w:cstheme="minorBidi"/>
          <w:i w:val="0"/>
          <w:iCs w:val="0"/>
          <w:noProof/>
          <w:sz w:val="22"/>
          <w:szCs w:val="22"/>
          <w:lang w:val="en-ZA" w:eastAsia="en-ZA"/>
        </w:rPr>
      </w:pPr>
      <w:hyperlink w:anchor="_Toc329175751" w:history="1">
        <w:r w:rsidR="00E44CCA" w:rsidRPr="00366C96">
          <w:rPr>
            <w:rStyle w:val="Hyperlink"/>
            <w:b/>
            <w:noProof/>
          </w:rPr>
          <w:t>To view a medicine</w:t>
        </w:r>
        <w:r w:rsidR="00E44CCA" w:rsidRPr="00366C96">
          <w:rPr>
            <w:rStyle w:val="Hyperlink"/>
            <w:noProof/>
          </w:rPr>
          <w:t>:</w:t>
        </w:r>
        <w:r w:rsidR="00E44CCA">
          <w:rPr>
            <w:noProof/>
            <w:webHidden/>
          </w:rPr>
          <w:tab/>
        </w:r>
        <w:r w:rsidR="007011E5">
          <w:rPr>
            <w:noProof/>
            <w:webHidden/>
          </w:rPr>
          <w:fldChar w:fldCharType="begin"/>
        </w:r>
        <w:r w:rsidR="00E44CCA">
          <w:rPr>
            <w:noProof/>
            <w:webHidden/>
          </w:rPr>
          <w:instrText xml:space="preserve"> PAGEREF _Toc329175751 \h </w:instrText>
        </w:r>
        <w:r w:rsidR="007011E5">
          <w:rPr>
            <w:noProof/>
            <w:webHidden/>
          </w:rPr>
        </w:r>
        <w:r w:rsidR="007011E5">
          <w:rPr>
            <w:noProof/>
            <w:webHidden/>
          </w:rPr>
          <w:fldChar w:fldCharType="separate"/>
        </w:r>
        <w:r w:rsidR="00E44CCA">
          <w:rPr>
            <w:noProof/>
            <w:webHidden/>
          </w:rPr>
          <w:t>43</w:t>
        </w:r>
        <w:r w:rsidR="007011E5">
          <w:rPr>
            <w:noProof/>
            <w:webHidden/>
          </w:rPr>
          <w:fldChar w:fldCharType="end"/>
        </w:r>
      </w:hyperlink>
    </w:p>
    <w:p w:rsidR="00E44CCA" w:rsidRDefault="00FE49EB">
      <w:pPr>
        <w:pStyle w:val="TOC3"/>
        <w:tabs>
          <w:tab w:val="right" w:leader="dot" w:pos="9350"/>
        </w:tabs>
        <w:rPr>
          <w:rFonts w:asciiTheme="minorHAnsi" w:eastAsiaTheme="minorEastAsia" w:hAnsiTheme="minorHAnsi" w:cstheme="minorBidi"/>
          <w:i w:val="0"/>
          <w:iCs w:val="0"/>
          <w:noProof/>
          <w:sz w:val="22"/>
          <w:szCs w:val="22"/>
          <w:lang w:val="en-ZA" w:eastAsia="en-ZA"/>
        </w:rPr>
      </w:pPr>
      <w:hyperlink w:anchor="_Toc329175752" w:history="1">
        <w:r w:rsidR="00E44CCA" w:rsidRPr="00366C96">
          <w:rPr>
            <w:rStyle w:val="Hyperlink"/>
            <w:b/>
            <w:noProof/>
          </w:rPr>
          <w:t>To delete a medicine</w:t>
        </w:r>
        <w:r w:rsidR="00E44CCA">
          <w:rPr>
            <w:noProof/>
            <w:webHidden/>
          </w:rPr>
          <w:tab/>
        </w:r>
        <w:r w:rsidR="007011E5">
          <w:rPr>
            <w:noProof/>
            <w:webHidden/>
          </w:rPr>
          <w:fldChar w:fldCharType="begin"/>
        </w:r>
        <w:r w:rsidR="00E44CCA">
          <w:rPr>
            <w:noProof/>
            <w:webHidden/>
          </w:rPr>
          <w:instrText xml:space="preserve"> PAGEREF _Toc329175752 \h </w:instrText>
        </w:r>
        <w:r w:rsidR="007011E5">
          <w:rPr>
            <w:noProof/>
            <w:webHidden/>
          </w:rPr>
        </w:r>
        <w:r w:rsidR="007011E5">
          <w:rPr>
            <w:noProof/>
            <w:webHidden/>
          </w:rPr>
          <w:fldChar w:fldCharType="separate"/>
        </w:r>
        <w:r w:rsidR="00E44CCA">
          <w:rPr>
            <w:noProof/>
            <w:webHidden/>
          </w:rPr>
          <w:t>46</w:t>
        </w:r>
        <w:r w:rsidR="007011E5">
          <w:rPr>
            <w:noProof/>
            <w:webHidden/>
          </w:rPr>
          <w:fldChar w:fldCharType="end"/>
        </w:r>
      </w:hyperlink>
    </w:p>
    <w:p w:rsidR="00E44CCA" w:rsidRDefault="00FE49EB">
      <w:pPr>
        <w:pStyle w:val="TOC2"/>
        <w:rPr>
          <w:rFonts w:asciiTheme="minorHAnsi" w:eastAsiaTheme="minorEastAsia" w:hAnsiTheme="minorHAnsi" w:cstheme="minorBidi"/>
          <w:b w:val="0"/>
          <w:smallCaps w:val="0"/>
          <w:sz w:val="22"/>
          <w:szCs w:val="22"/>
          <w:lang w:val="en-ZA" w:eastAsia="en-ZA"/>
        </w:rPr>
      </w:pPr>
      <w:hyperlink w:anchor="_Toc329175753" w:history="1">
        <w:r w:rsidR="00E44CCA" w:rsidRPr="00366C96">
          <w:rPr>
            <w:rStyle w:val="Hyperlink"/>
            <w:caps/>
          </w:rPr>
          <w:t>D. Stock Take</w:t>
        </w:r>
        <w:r w:rsidR="00E44CCA">
          <w:rPr>
            <w:webHidden/>
          </w:rPr>
          <w:tab/>
        </w:r>
        <w:r w:rsidR="007011E5">
          <w:rPr>
            <w:webHidden/>
          </w:rPr>
          <w:fldChar w:fldCharType="begin"/>
        </w:r>
        <w:r w:rsidR="00E44CCA">
          <w:rPr>
            <w:webHidden/>
          </w:rPr>
          <w:instrText xml:space="preserve"> PAGEREF _Toc329175753 \h </w:instrText>
        </w:r>
        <w:r w:rsidR="007011E5">
          <w:rPr>
            <w:webHidden/>
          </w:rPr>
        </w:r>
        <w:r w:rsidR="007011E5">
          <w:rPr>
            <w:webHidden/>
          </w:rPr>
          <w:fldChar w:fldCharType="separate"/>
        </w:r>
        <w:r w:rsidR="00E44CCA">
          <w:rPr>
            <w:webHidden/>
          </w:rPr>
          <w:t>46</w:t>
        </w:r>
        <w:r w:rsidR="007011E5">
          <w:rPr>
            <w:webHidden/>
          </w:rPr>
          <w:fldChar w:fldCharType="end"/>
        </w:r>
      </w:hyperlink>
    </w:p>
    <w:p w:rsidR="00E44CCA" w:rsidRDefault="00FE49EB">
      <w:pPr>
        <w:pStyle w:val="TOC2"/>
        <w:rPr>
          <w:rFonts w:asciiTheme="minorHAnsi" w:eastAsiaTheme="minorEastAsia" w:hAnsiTheme="minorHAnsi" w:cstheme="minorBidi"/>
          <w:b w:val="0"/>
          <w:smallCaps w:val="0"/>
          <w:sz w:val="22"/>
          <w:szCs w:val="22"/>
          <w:lang w:val="en-ZA" w:eastAsia="en-ZA"/>
        </w:rPr>
      </w:pPr>
      <w:hyperlink w:anchor="_Toc329175754" w:history="1">
        <w:r w:rsidR="00E44CCA" w:rsidRPr="00366C96">
          <w:rPr>
            <w:rStyle w:val="Hyperlink"/>
            <w:caps/>
          </w:rPr>
          <w:t>E. Quantification</w:t>
        </w:r>
        <w:r w:rsidR="00E44CCA">
          <w:rPr>
            <w:webHidden/>
          </w:rPr>
          <w:tab/>
        </w:r>
        <w:r w:rsidR="007011E5">
          <w:rPr>
            <w:webHidden/>
          </w:rPr>
          <w:fldChar w:fldCharType="begin"/>
        </w:r>
        <w:r w:rsidR="00E44CCA">
          <w:rPr>
            <w:webHidden/>
          </w:rPr>
          <w:instrText xml:space="preserve"> PAGEREF _Toc329175754 \h </w:instrText>
        </w:r>
        <w:r w:rsidR="007011E5">
          <w:rPr>
            <w:webHidden/>
          </w:rPr>
        </w:r>
        <w:r w:rsidR="007011E5">
          <w:rPr>
            <w:webHidden/>
          </w:rPr>
          <w:fldChar w:fldCharType="separate"/>
        </w:r>
        <w:r w:rsidR="00E44CCA">
          <w:rPr>
            <w:webHidden/>
          </w:rPr>
          <w:t>48</w:t>
        </w:r>
        <w:r w:rsidR="007011E5">
          <w:rPr>
            <w:webHidden/>
          </w:rPr>
          <w:fldChar w:fldCharType="end"/>
        </w:r>
      </w:hyperlink>
    </w:p>
    <w:p w:rsidR="00E44CCA" w:rsidRDefault="00FE49EB">
      <w:pPr>
        <w:pStyle w:val="TOC1"/>
        <w:rPr>
          <w:rFonts w:asciiTheme="minorHAnsi" w:eastAsiaTheme="minorEastAsia" w:hAnsiTheme="minorHAnsi" w:cstheme="minorBidi"/>
          <w:b w:val="0"/>
          <w:bCs w:val="0"/>
          <w:caps w:val="0"/>
          <w:sz w:val="22"/>
          <w:szCs w:val="22"/>
          <w:lang w:val="en-ZA" w:eastAsia="en-ZA"/>
        </w:rPr>
      </w:pPr>
      <w:hyperlink w:anchor="_Toc329175755" w:history="1">
        <w:r w:rsidR="00E44CCA" w:rsidRPr="00366C96">
          <w:rPr>
            <w:rStyle w:val="Hyperlink"/>
            <w:rFonts w:cs="Arial"/>
          </w:rPr>
          <w:t>CHAPTER 4: MOBILE DISPENSING</w:t>
        </w:r>
        <w:r w:rsidR="00E44CCA">
          <w:rPr>
            <w:webHidden/>
          </w:rPr>
          <w:tab/>
        </w:r>
        <w:r w:rsidR="007011E5">
          <w:rPr>
            <w:webHidden/>
          </w:rPr>
          <w:fldChar w:fldCharType="begin"/>
        </w:r>
        <w:r w:rsidR="00E44CCA">
          <w:rPr>
            <w:webHidden/>
          </w:rPr>
          <w:instrText xml:space="preserve"> PAGEREF _Toc329175755 \h </w:instrText>
        </w:r>
        <w:r w:rsidR="007011E5">
          <w:rPr>
            <w:webHidden/>
          </w:rPr>
        </w:r>
        <w:r w:rsidR="007011E5">
          <w:rPr>
            <w:webHidden/>
          </w:rPr>
          <w:fldChar w:fldCharType="separate"/>
        </w:r>
        <w:r w:rsidR="00E44CCA">
          <w:rPr>
            <w:webHidden/>
          </w:rPr>
          <w:t>50</w:t>
        </w:r>
        <w:r w:rsidR="007011E5">
          <w:rPr>
            <w:webHidden/>
          </w:rPr>
          <w:fldChar w:fldCharType="end"/>
        </w:r>
      </w:hyperlink>
    </w:p>
    <w:p w:rsidR="00E44CCA" w:rsidRDefault="00FE49EB">
      <w:pPr>
        <w:pStyle w:val="TOC2"/>
        <w:tabs>
          <w:tab w:val="left" w:pos="720"/>
        </w:tabs>
        <w:rPr>
          <w:rFonts w:asciiTheme="minorHAnsi" w:eastAsiaTheme="minorEastAsia" w:hAnsiTheme="minorHAnsi" w:cstheme="minorBidi"/>
          <w:b w:val="0"/>
          <w:smallCaps w:val="0"/>
          <w:sz w:val="22"/>
          <w:szCs w:val="22"/>
          <w:lang w:val="en-ZA" w:eastAsia="en-ZA"/>
        </w:rPr>
      </w:pPr>
      <w:hyperlink w:anchor="_Toc329175756" w:history="1">
        <w:r w:rsidR="00E44CCA" w:rsidRPr="00366C96">
          <w:rPr>
            <w:rStyle w:val="Hyperlink"/>
          </w:rPr>
          <w:t>1.</w:t>
        </w:r>
        <w:r w:rsidR="00E44CCA">
          <w:rPr>
            <w:rFonts w:asciiTheme="minorHAnsi" w:eastAsiaTheme="minorEastAsia" w:hAnsiTheme="minorHAnsi" w:cstheme="minorBidi"/>
            <w:b w:val="0"/>
            <w:smallCaps w:val="0"/>
            <w:sz w:val="22"/>
            <w:szCs w:val="22"/>
            <w:lang w:val="en-ZA" w:eastAsia="en-ZA"/>
          </w:rPr>
          <w:tab/>
        </w:r>
        <w:r w:rsidR="00E44CCA" w:rsidRPr="00366C96">
          <w:rPr>
            <w:rStyle w:val="Hyperlink"/>
          </w:rPr>
          <w:t>Preparing scanner for Outreach/IMAI</w:t>
        </w:r>
        <w:r w:rsidR="00E44CCA">
          <w:rPr>
            <w:webHidden/>
          </w:rPr>
          <w:tab/>
        </w:r>
        <w:r w:rsidR="007011E5">
          <w:rPr>
            <w:webHidden/>
          </w:rPr>
          <w:fldChar w:fldCharType="begin"/>
        </w:r>
        <w:r w:rsidR="00E44CCA">
          <w:rPr>
            <w:webHidden/>
          </w:rPr>
          <w:instrText xml:space="preserve"> PAGEREF _Toc329175756 \h </w:instrText>
        </w:r>
        <w:r w:rsidR="007011E5">
          <w:rPr>
            <w:webHidden/>
          </w:rPr>
        </w:r>
        <w:r w:rsidR="007011E5">
          <w:rPr>
            <w:webHidden/>
          </w:rPr>
          <w:fldChar w:fldCharType="separate"/>
        </w:r>
        <w:r w:rsidR="00E44CCA">
          <w:rPr>
            <w:webHidden/>
          </w:rPr>
          <w:t>50</w:t>
        </w:r>
        <w:r w:rsidR="007011E5">
          <w:rPr>
            <w:webHidden/>
          </w:rPr>
          <w:fldChar w:fldCharType="end"/>
        </w:r>
      </w:hyperlink>
    </w:p>
    <w:p w:rsidR="00E44CCA" w:rsidRDefault="00FE49EB">
      <w:pPr>
        <w:pStyle w:val="TOC3"/>
        <w:tabs>
          <w:tab w:val="left" w:pos="960"/>
          <w:tab w:val="right" w:leader="dot" w:pos="9350"/>
        </w:tabs>
        <w:rPr>
          <w:rFonts w:asciiTheme="minorHAnsi" w:eastAsiaTheme="minorEastAsia" w:hAnsiTheme="minorHAnsi" w:cstheme="minorBidi"/>
          <w:i w:val="0"/>
          <w:iCs w:val="0"/>
          <w:noProof/>
          <w:sz w:val="22"/>
          <w:szCs w:val="22"/>
          <w:lang w:val="en-ZA" w:eastAsia="en-ZA"/>
        </w:rPr>
      </w:pPr>
      <w:hyperlink w:anchor="_Toc329175757" w:history="1">
        <w:r w:rsidR="00E44CCA" w:rsidRPr="00366C96">
          <w:rPr>
            <w:rStyle w:val="Hyperlink"/>
            <w:noProof/>
          </w:rPr>
          <w:t>1.1</w:t>
        </w:r>
        <w:r w:rsidR="00E44CCA">
          <w:rPr>
            <w:rFonts w:asciiTheme="minorHAnsi" w:eastAsiaTheme="minorEastAsia" w:hAnsiTheme="minorHAnsi" w:cstheme="minorBidi"/>
            <w:i w:val="0"/>
            <w:iCs w:val="0"/>
            <w:noProof/>
            <w:sz w:val="22"/>
            <w:szCs w:val="22"/>
            <w:lang w:val="en-ZA" w:eastAsia="en-ZA"/>
          </w:rPr>
          <w:tab/>
        </w:r>
        <w:r w:rsidR="00E44CCA" w:rsidRPr="00366C96">
          <w:rPr>
            <w:rStyle w:val="Hyperlink"/>
            <w:noProof/>
          </w:rPr>
          <w:t>Loading data on scanner</w:t>
        </w:r>
        <w:r w:rsidR="00E44CCA">
          <w:rPr>
            <w:noProof/>
            <w:webHidden/>
          </w:rPr>
          <w:tab/>
        </w:r>
        <w:r w:rsidR="007011E5">
          <w:rPr>
            <w:noProof/>
            <w:webHidden/>
          </w:rPr>
          <w:fldChar w:fldCharType="begin"/>
        </w:r>
        <w:r w:rsidR="00E44CCA">
          <w:rPr>
            <w:noProof/>
            <w:webHidden/>
          </w:rPr>
          <w:instrText xml:space="preserve"> PAGEREF _Toc329175757 \h </w:instrText>
        </w:r>
        <w:r w:rsidR="007011E5">
          <w:rPr>
            <w:noProof/>
            <w:webHidden/>
          </w:rPr>
        </w:r>
        <w:r w:rsidR="007011E5">
          <w:rPr>
            <w:noProof/>
            <w:webHidden/>
          </w:rPr>
          <w:fldChar w:fldCharType="separate"/>
        </w:r>
        <w:r w:rsidR="00E44CCA">
          <w:rPr>
            <w:noProof/>
            <w:webHidden/>
          </w:rPr>
          <w:t>50</w:t>
        </w:r>
        <w:r w:rsidR="007011E5">
          <w:rPr>
            <w:noProof/>
            <w:webHidden/>
          </w:rPr>
          <w:fldChar w:fldCharType="end"/>
        </w:r>
      </w:hyperlink>
    </w:p>
    <w:p w:rsidR="00E44CCA" w:rsidRDefault="00FE49EB">
      <w:pPr>
        <w:pStyle w:val="TOC3"/>
        <w:tabs>
          <w:tab w:val="left" w:pos="960"/>
          <w:tab w:val="right" w:leader="dot" w:pos="9350"/>
        </w:tabs>
        <w:rPr>
          <w:rFonts w:asciiTheme="minorHAnsi" w:eastAsiaTheme="minorEastAsia" w:hAnsiTheme="minorHAnsi" w:cstheme="minorBidi"/>
          <w:i w:val="0"/>
          <w:iCs w:val="0"/>
          <w:noProof/>
          <w:sz w:val="22"/>
          <w:szCs w:val="22"/>
          <w:lang w:val="en-ZA" w:eastAsia="en-ZA"/>
        </w:rPr>
      </w:pPr>
      <w:hyperlink w:anchor="_Toc329175758" w:history="1">
        <w:r w:rsidR="00E44CCA" w:rsidRPr="00366C96">
          <w:rPr>
            <w:rStyle w:val="Hyperlink"/>
            <w:noProof/>
          </w:rPr>
          <w:t>1.2</w:t>
        </w:r>
        <w:r w:rsidR="00E44CCA">
          <w:rPr>
            <w:rFonts w:asciiTheme="minorHAnsi" w:eastAsiaTheme="minorEastAsia" w:hAnsiTheme="minorHAnsi" w:cstheme="minorBidi"/>
            <w:i w:val="0"/>
            <w:iCs w:val="0"/>
            <w:noProof/>
            <w:sz w:val="22"/>
            <w:szCs w:val="22"/>
            <w:lang w:val="en-ZA" w:eastAsia="en-ZA"/>
          </w:rPr>
          <w:tab/>
        </w:r>
        <w:r w:rsidR="00E44CCA" w:rsidRPr="00366C96">
          <w:rPr>
            <w:rStyle w:val="Hyperlink"/>
            <w:noProof/>
          </w:rPr>
          <w:t>Dispensing on Mobile Scanners</w:t>
        </w:r>
        <w:r w:rsidR="00E44CCA">
          <w:rPr>
            <w:noProof/>
            <w:webHidden/>
          </w:rPr>
          <w:tab/>
        </w:r>
        <w:r w:rsidR="007011E5">
          <w:rPr>
            <w:noProof/>
            <w:webHidden/>
          </w:rPr>
          <w:fldChar w:fldCharType="begin"/>
        </w:r>
        <w:r w:rsidR="00E44CCA">
          <w:rPr>
            <w:noProof/>
            <w:webHidden/>
          </w:rPr>
          <w:instrText xml:space="preserve"> PAGEREF _Toc329175758 \h </w:instrText>
        </w:r>
        <w:r w:rsidR="007011E5">
          <w:rPr>
            <w:noProof/>
            <w:webHidden/>
          </w:rPr>
        </w:r>
        <w:r w:rsidR="007011E5">
          <w:rPr>
            <w:noProof/>
            <w:webHidden/>
          </w:rPr>
          <w:fldChar w:fldCharType="separate"/>
        </w:r>
        <w:r w:rsidR="00E44CCA">
          <w:rPr>
            <w:noProof/>
            <w:webHidden/>
          </w:rPr>
          <w:t>56</w:t>
        </w:r>
        <w:r w:rsidR="007011E5">
          <w:rPr>
            <w:noProof/>
            <w:webHidden/>
          </w:rPr>
          <w:fldChar w:fldCharType="end"/>
        </w:r>
      </w:hyperlink>
    </w:p>
    <w:p w:rsidR="00E44CCA" w:rsidRDefault="00FE49EB">
      <w:pPr>
        <w:pStyle w:val="TOC3"/>
        <w:tabs>
          <w:tab w:val="left" w:pos="960"/>
          <w:tab w:val="right" w:leader="dot" w:pos="9350"/>
        </w:tabs>
        <w:rPr>
          <w:rFonts w:asciiTheme="minorHAnsi" w:eastAsiaTheme="minorEastAsia" w:hAnsiTheme="minorHAnsi" w:cstheme="minorBidi"/>
          <w:i w:val="0"/>
          <w:iCs w:val="0"/>
          <w:noProof/>
          <w:sz w:val="22"/>
          <w:szCs w:val="22"/>
          <w:lang w:val="en-ZA" w:eastAsia="en-ZA"/>
        </w:rPr>
      </w:pPr>
      <w:hyperlink w:anchor="_Toc329175759" w:history="1">
        <w:r w:rsidR="00E44CCA" w:rsidRPr="00366C96">
          <w:rPr>
            <w:rStyle w:val="Hyperlink"/>
            <w:noProof/>
          </w:rPr>
          <w:t>1.3</w:t>
        </w:r>
        <w:r w:rsidR="00E44CCA">
          <w:rPr>
            <w:rFonts w:asciiTheme="minorHAnsi" w:eastAsiaTheme="minorEastAsia" w:hAnsiTheme="minorHAnsi" w:cstheme="minorBidi"/>
            <w:i w:val="0"/>
            <w:iCs w:val="0"/>
            <w:noProof/>
            <w:sz w:val="22"/>
            <w:szCs w:val="22"/>
            <w:lang w:val="en-ZA" w:eastAsia="en-ZA"/>
          </w:rPr>
          <w:tab/>
        </w:r>
        <w:r w:rsidR="00E44CCA" w:rsidRPr="00366C96">
          <w:rPr>
            <w:rStyle w:val="Hyperlink"/>
            <w:noProof/>
          </w:rPr>
          <w:t>Transferring Dispensing Data to computer</w:t>
        </w:r>
        <w:r w:rsidR="00E44CCA">
          <w:rPr>
            <w:noProof/>
            <w:webHidden/>
          </w:rPr>
          <w:tab/>
        </w:r>
        <w:r w:rsidR="007011E5">
          <w:rPr>
            <w:noProof/>
            <w:webHidden/>
          </w:rPr>
          <w:fldChar w:fldCharType="begin"/>
        </w:r>
        <w:r w:rsidR="00E44CCA">
          <w:rPr>
            <w:noProof/>
            <w:webHidden/>
          </w:rPr>
          <w:instrText xml:space="preserve"> PAGEREF _Toc329175759 \h </w:instrText>
        </w:r>
        <w:r w:rsidR="007011E5">
          <w:rPr>
            <w:noProof/>
            <w:webHidden/>
          </w:rPr>
        </w:r>
        <w:r w:rsidR="007011E5">
          <w:rPr>
            <w:noProof/>
            <w:webHidden/>
          </w:rPr>
          <w:fldChar w:fldCharType="separate"/>
        </w:r>
        <w:r w:rsidR="00E44CCA">
          <w:rPr>
            <w:noProof/>
            <w:webHidden/>
          </w:rPr>
          <w:t>60</w:t>
        </w:r>
        <w:r w:rsidR="007011E5">
          <w:rPr>
            <w:noProof/>
            <w:webHidden/>
          </w:rPr>
          <w:fldChar w:fldCharType="end"/>
        </w:r>
      </w:hyperlink>
    </w:p>
    <w:p w:rsidR="00E44CCA" w:rsidRDefault="00FE49EB">
      <w:pPr>
        <w:pStyle w:val="TOC1"/>
        <w:rPr>
          <w:rFonts w:asciiTheme="minorHAnsi" w:eastAsiaTheme="minorEastAsia" w:hAnsiTheme="minorHAnsi" w:cstheme="minorBidi"/>
          <w:b w:val="0"/>
          <w:bCs w:val="0"/>
          <w:caps w:val="0"/>
          <w:sz w:val="22"/>
          <w:szCs w:val="22"/>
          <w:lang w:val="en-ZA" w:eastAsia="en-ZA"/>
        </w:rPr>
      </w:pPr>
      <w:hyperlink w:anchor="_Toc329175760" w:history="1">
        <w:r w:rsidR="00E44CCA" w:rsidRPr="00366C96">
          <w:rPr>
            <w:rStyle w:val="Hyperlink"/>
          </w:rPr>
          <w:t>CHAPTER 5: REPORTS</w:t>
        </w:r>
        <w:r w:rsidR="00E44CCA">
          <w:rPr>
            <w:webHidden/>
          </w:rPr>
          <w:tab/>
        </w:r>
        <w:r w:rsidR="007011E5">
          <w:rPr>
            <w:webHidden/>
          </w:rPr>
          <w:fldChar w:fldCharType="begin"/>
        </w:r>
        <w:r w:rsidR="00E44CCA">
          <w:rPr>
            <w:webHidden/>
          </w:rPr>
          <w:instrText xml:space="preserve"> PAGEREF _Toc329175760 \h </w:instrText>
        </w:r>
        <w:r w:rsidR="007011E5">
          <w:rPr>
            <w:webHidden/>
          </w:rPr>
        </w:r>
        <w:r w:rsidR="007011E5">
          <w:rPr>
            <w:webHidden/>
          </w:rPr>
          <w:fldChar w:fldCharType="separate"/>
        </w:r>
        <w:r w:rsidR="00E44CCA">
          <w:rPr>
            <w:webHidden/>
          </w:rPr>
          <w:t>68</w:t>
        </w:r>
        <w:r w:rsidR="007011E5">
          <w:rPr>
            <w:webHidden/>
          </w:rPr>
          <w:fldChar w:fldCharType="end"/>
        </w:r>
      </w:hyperlink>
    </w:p>
    <w:p w:rsidR="00E44CCA" w:rsidRDefault="00FE49EB">
      <w:pPr>
        <w:pStyle w:val="TOC1"/>
        <w:rPr>
          <w:rFonts w:asciiTheme="minorHAnsi" w:eastAsiaTheme="minorEastAsia" w:hAnsiTheme="minorHAnsi" w:cstheme="minorBidi"/>
          <w:b w:val="0"/>
          <w:bCs w:val="0"/>
          <w:caps w:val="0"/>
          <w:sz w:val="22"/>
          <w:szCs w:val="22"/>
          <w:lang w:val="en-ZA" w:eastAsia="en-ZA"/>
        </w:rPr>
      </w:pPr>
      <w:hyperlink w:anchor="_Toc329175761" w:history="1">
        <w:r w:rsidR="00E44CCA" w:rsidRPr="00366C96">
          <w:rPr>
            <w:rStyle w:val="Hyperlink"/>
          </w:rPr>
          <w:t>CHAPTER 6: ADDITIONAL INFORMATION</w:t>
        </w:r>
        <w:r w:rsidR="00E44CCA">
          <w:rPr>
            <w:webHidden/>
          </w:rPr>
          <w:tab/>
        </w:r>
        <w:r w:rsidR="007011E5">
          <w:rPr>
            <w:webHidden/>
          </w:rPr>
          <w:fldChar w:fldCharType="begin"/>
        </w:r>
        <w:r w:rsidR="00E44CCA">
          <w:rPr>
            <w:webHidden/>
          </w:rPr>
          <w:instrText xml:space="preserve"> PAGEREF _Toc329175761 \h </w:instrText>
        </w:r>
        <w:r w:rsidR="007011E5">
          <w:rPr>
            <w:webHidden/>
          </w:rPr>
        </w:r>
        <w:r w:rsidR="007011E5">
          <w:rPr>
            <w:webHidden/>
          </w:rPr>
          <w:fldChar w:fldCharType="separate"/>
        </w:r>
        <w:r w:rsidR="00E44CCA">
          <w:rPr>
            <w:webHidden/>
          </w:rPr>
          <w:t>70</w:t>
        </w:r>
        <w:r w:rsidR="007011E5">
          <w:rPr>
            <w:webHidden/>
          </w:rPr>
          <w:fldChar w:fldCharType="end"/>
        </w:r>
      </w:hyperlink>
    </w:p>
    <w:p w:rsidR="00E44CCA" w:rsidRDefault="00FE49EB">
      <w:pPr>
        <w:pStyle w:val="TOC2"/>
        <w:rPr>
          <w:rFonts w:asciiTheme="minorHAnsi" w:eastAsiaTheme="minorEastAsia" w:hAnsiTheme="minorHAnsi" w:cstheme="minorBidi"/>
          <w:b w:val="0"/>
          <w:smallCaps w:val="0"/>
          <w:sz w:val="22"/>
          <w:szCs w:val="22"/>
          <w:lang w:val="en-ZA" w:eastAsia="en-ZA"/>
        </w:rPr>
      </w:pPr>
      <w:hyperlink w:anchor="_Toc329175762" w:history="1">
        <w:r w:rsidR="00E44CCA" w:rsidRPr="00366C96">
          <w:rPr>
            <w:rStyle w:val="Hyperlink"/>
          </w:rPr>
          <w:t>A. Printer Setup</w:t>
        </w:r>
        <w:r w:rsidR="00E44CCA">
          <w:rPr>
            <w:webHidden/>
          </w:rPr>
          <w:tab/>
        </w:r>
        <w:r w:rsidR="007011E5">
          <w:rPr>
            <w:webHidden/>
          </w:rPr>
          <w:fldChar w:fldCharType="begin"/>
        </w:r>
        <w:r w:rsidR="00E44CCA">
          <w:rPr>
            <w:webHidden/>
          </w:rPr>
          <w:instrText xml:space="preserve"> PAGEREF _Toc329175762 \h </w:instrText>
        </w:r>
        <w:r w:rsidR="007011E5">
          <w:rPr>
            <w:webHidden/>
          </w:rPr>
        </w:r>
        <w:r w:rsidR="007011E5">
          <w:rPr>
            <w:webHidden/>
          </w:rPr>
          <w:fldChar w:fldCharType="separate"/>
        </w:r>
        <w:r w:rsidR="00E44CCA">
          <w:rPr>
            <w:webHidden/>
          </w:rPr>
          <w:t>70</w:t>
        </w:r>
        <w:r w:rsidR="007011E5">
          <w:rPr>
            <w:webHidden/>
          </w:rPr>
          <w:fldChar w:fldCharType="end"/>
        </w:r>
      </w:hyperlink>
    </w:p>
    <w:p w:rsidR="00E44CCA" w:rsidRDefault="00FE49EB">
      <w:pPr>
        <w:pStyle w:val="TOC2"/>
        <w:rPr>
          <w:rFonts w:asciiTheme="minorHAnsi" w:eastAsiaTheme="minorEastAsia" w:hAnsiTheme="minorHAnsi" w:cstheme="minorBidi"/>
          <w:b w:val="0"/>
          <w:smallCaps w:val="0"/>
          <w:sz w:val="22"/>
          <w:szCs w:val="22"/>
          <w:lang w:val="en-ZA" w:eastAsia="en-ZA"/>
        </w:rPr>
      </w:pPr>
      <w:hyperlink w:anchor="_Toc329175763" w:history="1">
        <w:r w:rsidR="00E44CCA" w:rsidRPr="00366C96">
          <w:rPr>
            <w:rStyle w:val="Hyperlink"/>
          </w:rPr>
          <w:t>B. Changing a patient record</w:t>
        </w:r>
        <w:r w:rsidR="00E44CCA">
          <w:rPr>
            <w:webHidden/>
          </w:rPr>
          <w:tab/>
        </w:r>
        <w:r w:rsidR="007011E5">
          <w:rPr>
            <w:webHidden/>
          </w:rPr>
          <w:fldChar w:fldCharType="begin"/>
        </w:r>
        <w:r w:rsidR="00E44CCA">
          <w:rPr>
            <w:webHidden/>
          </w:rPr>
          <w:instrText xml:space="preserve"> PAGEREF _Toc329175763 \h </w:instrText>
        </w:r>
        <w:r w:rsidR="007011E5">
          <w:rPr>
            <w:webHidden/>
          </w:rPr>
        </w:r>
        <w:r w:rsidR="007011E5">
          <w:rPr>
            <w:webHidden/>
          </w:rPr>
          <w:fldChar w:fldCharType="separate"/>
        </w:r>
        <w:r w:rsidR="00E44CCA">
          <w:rPr>
            <w:webHidden/>
          </w:rPr>
          <w:t>72</w:t>
        </w:r>
        <w:r w:rsidR="007011E5">
          <w:rPr>
            <w:webHidden/>
          </w:rPr>
          <w:fldChar w:fldCharType="end"/>
        </w:r>
      </w:hyperlink>
    </w:p>
    <w:p w:rsidR="00E44CCA" w:rsidRDefault="00FE49EB">
      <w:pPr>
        <w:pStyle w:val="TOC2"/>
        <w:rPr>
          <w:rFonts w:asciiTheme="minorHAnsi" w:eastAsiaTheme="minorEastAsia" w:hAnsiTheme="minorHAnsi" w:cstheme="minorBidi"/>
          <w:b w:val="0"/>
          <w:smallCaps w:val="0"/>
          <w:sz w:val="22"/>
          <w:szCs w:val="22"/>
          <w:lang w:val="en-ZA" w:eastAsia="en-ZA"/>
        </w:rPr>
      </w:pPr>
      <w:hyperlink w:anchor="_Toc329175764" w:history="1">
        <w:r w:rsidR="00E44CCA" w:rsidRPr="00366C96">
          <w:rPr>
            <w:rStyle w:val="Hyperlink"/>
          </w:rPr>
          <w:t>C. Processing a pro-forma</w:t>
        </w:r>
        <w:r w:rsidR="00E44CCA">
          <w:rPr>
            <w:webHidden/>
          </w:rPr>
          <w:tab/>
        </w:r>
        <w:r w:rsidR="007011E5">
          <w:rPr>
            <w:webHidden/>
          </w:rPr>
          <w:fldChar w:fldCharType="begin"/>
        </w:r>
        <w:r w:rsidR="00E44CCA">
          <w:rPr>
            <w:webHidden/>
          </w:rPr>
          <w:instrText xml:space="preserve"> PAGEREF _Toc329175764 \h </w:instrText>
        </w:r>
        <w:r w:rsidR="007011E5">
          <w:rPr>
            <w:webHidden/>
          </w:rPr>
        </w:r>
        <w:r w:rsidR="007011E5">
          <w:rPr>
            <w:webHidden/>
          </w:rPr>
          <w:fldChar w:fldCharType="separate"/>
        </w:r>
        <w:r w:rsidR="00E44CCA">
          <w:rPr>
            <w:webHidden/>
          </w:rPr>
          <w:t>76</w:t>
        </w:r>
        <w:r w:rsidR="007011E5">
          <w:rPr>
            <w:webHidden/>
          </w:rPr>
          <w:fldChar w:fldCharType="end"/>
        </w:r>
      </w:hyperlink>
    </w:p>
    <w:p w:rsidR="00B6166F" w:rsidRPr="00661385" w:rsidRDefault="007011E5" w:rsidP="00A16BB5">
      <w:pPr>
        <w:pStyle w:val="Heading1"/>
        <w:jc w:val="left"/>
        <w:rPr>
          <w:u w:val="single"/>
        </w:rPr>
      </w:pPr>
      <w:r>
        <w:rPr>
          <w:rFonts w:ascii="Times New Roman" w:hAnsi="Times New Roman"/>
          <w:bCs/>
          <w:caps/>
          <w:noProof/>
          <w:kern w:val="0"/>
          <w:sz w:val="20"/>
        </w:rPr>
        <w:fldChar w:fldCharType="end"/>
      </w:r>
      <w:r w:rsidR="00B6166F">
        <w:rPr>
          <w:b w:val="0"/>
        </w:rPr>
        <w:br w:type="page"/>
      </w:r>
      <w:bookmarkStart w:id="0" w:name="_Toc329175732"/>
      <w:r w:rsidR="00B6166F" w:rsidRPr="00661385">
        <w:rPr>
          <w:u w:val="single"/>
        </w:rPr>
        <w:lastRenderedPageBreak/>
        <w:t>Acronyms</w:t>
      </w:r>
      <w:bookmarkEnd w:id="0"/>
    </w:p>
    <w:tbl>
      <w:tblPr>
        <w:tblW w:w="0" w:type="auto"/>
        <w:tblLayout w:type="fixed"/>
        <w:tblLook w:val="0000" w:firstRow="0" w:lastRow="0" w:firstColumn="0" w:lastColumn="0" w:noHBand="0" w:noVBand="0"/>
      </w:tblPr>
      <w:tblGrid>
        <w:gridCol w:w="2178"/>
        <w:gridCol w:w="7398"/>
      </w:tblGrid>
      <w:tr w:rsidR="00A16BB5" w:rsidTr="00A16BB5">
        <w:tc>
          <w:tcPr>
            <w:tcW w:w="2178" w:type="dxa"/>
          </w:tcPr>
          <w:p w:rsidR="00A16BB5" w:rsidRDefault="00A16BB5" w:rsidP="00A16BB5">
            <w:pPr>
              <w:spacing w:before="60" w:after="60"/>
            </w:pPr>
            <w:r>
              <w:t>AIDS</w:t>
            </w:r>
          </w:p>
        </w:tc>
        <w:tc>
          <w:tcPr>
            <w:tcW w:w="7398" w:type="dxa"/>
          </w:tcPr>
          <w:p w:rsidR="00A16BB5" w:rsidRDefault="00A16BB5" w:rsidP="00A16BB5">
            <w:pPr>
              <w:spacing w:before="60" w:after="60"/>
            </w:pPr>
            <w:r>
              <w:t>Acquired Immunodeficiency Syndrome</w:t>
            </w:r>
          </w:p>
        </w:tc>
      </w:tr>
      <w:tr w:rsidR="00A16BB5" w:rsidTr="00A16BB5">
        <w:tc>
          <w:tcPr>
            <w:tcW w:w="2178" w:type="dxa"/>
          </w:tcPr>
          <w:p w:rsidR="00A16BB5" w:rsidRDefault="00A16BB5" w:rsidP="00A16BB5">
            <w:pPr>
              <w:spacing w:before="60" w:after="60"/>
            </w:pPr>
            <w:r>
              <w:t>ART</w:t>
            </w:r>
          </w:p>
        </w:tc>
        <w:tc>
          <w:tcPr>
            <w:tcW w:w="7398" w:type="dxa"/>
          </w:tcPr>
          <w:p w:rsidR="00A16BB5" w:rsidRDefault="00A16BB5" w:rsidP="00A16BB5">
            <w:pPr>
              <w:spacing w:before="60" w:after="60"/>
            </w:pPr>
            <w:r>
              <w:t>Antiretroviral Therapy</w:t>
            </w:r>
          </w:p>
        </w:tc>
      </w:tr>
      <w:tr w:rsidR="00A16BB5" w:rsidTr="00A16BB5">
        <w:tc>
          <w:tcPr>
            <w:tcW w:w="2178" w:type="dxa"/>
          </w:tcPr>
          <w:p w:rsidR="00A16BB5" w:rsidRDefault="00A16BB5" w:rsidP="00A16BB5">
            <w:pPr>
              <w:spacing w:before="60" w:after="60"/>
            </w:pPr>
            <w:r>
              <w:t>ARV</w:t>
            </w:r>
          </w:p>
        </w:tc>
        <w:tc>
          <w:tcPr>
            <w:tcW w:w="7398" w:type="dxa"/>
          </w:tcPr>
          <w:p w:rsidR="00A16BB5" w:rsidRDefault="00A16BB5" w:rsidP="00A16BB5">
            <w:pPr>
              <w:spacing w:before="60" w:after="60"/>
            </w:pPr>
            <w:r>
              <w:t>Antiretroviral medicine</w:t>
            </w:r>
          </w:p>
        </w:tc>
      </w:tr>
      <w:tr w:rsidR="00A16BB5" w:rsidTr="00A16BB5">
        <w:tc>
          <w:tcPr>
            <w:tcW w:w="2178" w:type="dxa"/>
          </w:tcPr>
          <w:p w:rsidR="00A16BB5" w:rsidRDefault="00A16BB5" w:rsidP="00A16BB5">
            <w:pPr>
              <w:spacing w:before="60" w:after="60"/>
            </w:pPr>
            <w:r>
              <w:t>EDT</w:t>
            </w:r>
          </w:p>
        </w:tc>
        <w:tc>
          <w:tcPr>
            <w:tcW w:w="7398" w:type="dxa"/>
          </w:tcPr>
          <w:p w:rsidR="00A16BB5" w:rsidRDefault="00A16BB5" w:rsidP="00A16BB5">
            <w:pPr>
              <w:spacing w:before="60" w:after="60"/>
            </w:pPr>
            <w:r>
              <w:t>Electronic Dispensing Tool</w:t>
            </w:r>
          </w:p>
        </w:tc>
      </w:tr>
      <w:tr w:rsidR="00A16BB5" w:rsidTr="00A16BB5">
        <w:trPr>
          <w:trHeight w:val="375"/>
        </w:trPr>
        <w:tc>
          <w:tcPr>
            <w:tcW w:w="2178" w:type="dxa"/>
          </w:tcPr>
          <w:p w:rsidR="00A16BB5" w:rsidRDefault="00A16BB5" w:rsidP="00A16BB5">
            <w:pPr>
              <w:spacing w:before="60" w:after="60"/>
            </w:pPr>
            <w:r>
              <w:t>FTP</w:t>
            </w:r>
          </w:p>
        </w:tc>
        <w:tc>
          <w:tcPr>
            <w:tcW w:w="7398" w:type="dxa"/>
          </w:tcPr>
          <w:p w:rsidR="00A16BB5" w:rsidRDefault="00A16BB5" w:rsidP="00A16BB5">
            <w:pPr>
              <w:spacing w:before="60" w:after="60"/>
            </w:pPr>
            <w:r>
              <w:t>File Transfer Protocol</w:t>
            </w:r>
          </w:p>
        </w:tc>
      </w:tr>
      <w:tr w:rsidR="00A16BB5" w:rsidTr="00A16BB5">
        <w:tc>
          <w:tcPr>
            <w:tcW w:w="2178" w:type="dxa"/>
          </w:tcPr>
          <w:p w:rsidR="00A16BB5" w:rsidRDefault="00A16BB5" w:rsidP="00A16BB5">
            <w:pPr>
              <w:spacing w:before="60" w:after="60"/>
            </w:pPr>
            <w:r>
              <w:t>HIV</w:t>
            </w:r>
          </w:p>
        </w:tc>
        <w:tc>
          <w:tcPr>
            <w:tcW w:w="7398" w:type="dxa"/>
          </w:tcPr>
          <w:p w:rsidR="00A16BB5" w:rsidRDefault="00A16BB5" w:rsidP="00A16BB5">
            <w:pPr>
              <w:spacing w:before="60" w:after="60"/>
            </w:pPr>
            <w:r>
              <w:t>Human Immunodeficiency Virus</w:t>
            </w:r>
          </w:p>
        </w:tc>
      </w:tr>
      <w:tr w:rsidR="00A16BB5" w:rsidTr="00A16BB5">
        <w:trPr>
          <w:trHeight w:val="330"/>
        </w:trPr>
        <w:tc>
          <w:tcPr>
            <w:tcW w:w="2178" w:type="dxa"/>
          </w:tcPr>
          <w:p w:rsidR="00A16BB5" w:rsidRDefault="00A16BB5" w:rsidP="00A16BB5">
            <w:pPr>
              <w:spacing w:before="60" w:after="60"/>
            </w:pPr>
            <w:r>
              <w:t>MSH</w:t>
            </w:r>
          </w:p>
        </w:tc>
        <w:tc>
          <w:tcPr>
            <w:tcW w:w="7398" w:type="dxa"/>
          </w:tcPr>
          <w:p w:rsidR="00A16BB5" w:rsidRDefault="00A16BB5" w:rsidP="00A16BB5">
            <w:pPr>
              <w:spacing w:before="60" w:after="60"/>
            </w:pPr>
            <w:r>
              <w:t>Management Sciences for Health</w:t>
            </w:r>
          </w:p>
        </w:tc>
      </w:tr>
      <w:tr w:rsidR="00A16BB5" w:rsidTr="00A16BB5">
        <w:trPr>
          <w:trHeight w:val="390"/>
        </w:trPr>
        <w:tc>
          <w:tcPr>
            <w:tcW w:w="2178" w:type="dxa"/>
          </w:tcPr>
          <w:p w:rsidR="00A16BB5" w:rsidRDefault="00A16BB5" w:rsidP="00A16BB5">
            <w:pPr>
              <w:spacing w:before="60" w:after="60"/>
            </w:pPr>
            <w:r>
              <w:t>NDB</w:t>
            </w:r>
          </w:p>
        </w:tc>
        <w:tc>
          <w:tcPr>
            <w:tcW w:w="7398" w:type="dxa"/>
          </w:tcPr>
          <w:p w:rsidR="00A16BB5" w:rsidRDefault="00A16BB5" w:rsidP="00A16BB5">
            <w:pPr>
              <w:spacing w:before="60" w:after="60"/>
            </w:pPr>
            <w:r>
              <w:t>National Database</w:t>
            </w:r>
          </w:p>
        </w:tc>
      </w:tr>
      <w:tr w:rsidR="00A16BB5" w:rsidTr="00A16BB5">
        <w:tc>
          <w:tcPr>
            <w:tcW w:w="2178" w:type="dxa"/>
          </w:tcPr>
          <w:p w:rsidR="00A16BB5" w:rsidRDefault="00A16BB5" w:rsidP="00A16BB5">
            <w:pPr>
              <w:spacing w:before="60" w:after="60"/>
            </w:pPr>
            <w:r>
              <w:t>PEP</w:t>
            </w:r>
          </w:p>
        </w:tc>
        <w:tc>
          <w:tcPr>
            <w:tcW w:w="7398" w:type="dxa"/>
          </w:tcPr>
          <w:p w:rsidR="00A16BB5" w:rsidRDefault="00A16BB5" w:rsidP="00A16BB5">
            <w:pPr>
              <w:spacing w:before="60" w:after="60"/>
            </w:pPr>
            <w:r>
              <w:t>Post Exposure Prophylaxis</w:t>
            </w:r>
          </w:p>
        </w:tc>
      </w:tr>
      <w:tr w:rsidR="00A16BB5" w:rsidTr="00A16BB5">
        <w:tc>
          <w:tcPr>
            <w:tcW w:w="2178" w:type="dxa"/>
          </w:tcPr>
          <w:p w:rsidR="00A16BB5" w:rsidRDefault="00A16BB5" w:rsidP="00A16BB5">
            <w:pPr>
              <w:spacing w:before="60" w:after="60"/>
            </w:pPr>
            <w:r>
              <w:t>PMTCT</w:t>
            </w:r>
          </w:p>
        </w:tc>
        <w:tc>
          <w:tcPr>
            <w:tcW w:w="7398" w:type="dxa"/>
          </w:tcPr>
          <w:p w:rsidR="00A16BB5" w:rsidRDefault="00A16BB5" w:rsidP="00A16BB5">
            <w:pPr>
              <w:spacing w:before="60" w:after="60"/>
            </w:pPr>
            <w:r>
              <w:t>Prevention of Mother To Child Transmission</w:t>
            </w:r>
          </w:p>
        </w:tc>
      </w:tr>
      <w:tr w:rsidR="00A16BB5" w:rsidTr="00A16BB5">
        <w:trPr>
          <w:trHeight w:val="360"/>
        </w:trPr>
        <w:tc>
          <w:tcPr>
            <w:tcW w:w="2178" w:type="dxa"/>
          </w:tcPr>
          <w:p w:rsidR="00A16BB5" w:rsidRDefault="00A16BB5" w:rsidP="00A16BB5">
            <w:pPr>
              <w:spacing w:before="60" w:after="60"/>
            </w:pPr>
            <w:r>
              <w:t>RDS</w:t>
            </w:r>
          </w:p>
        </w:tc>
        <w:tc>
          <w:tcPr>
            <w:tcW w:w="7398" w:type="dxa"/>
          </w:tcPr>
          <w:p w:rsidR="00A16BB5" w:rsidRDefault="00A16BB5" w:rsidP="00A16BB5">
            <w:pPr>
              <w:spacing w:before="60" w:after="60"/>
            </w:pPr>
            <w:r>
              <w:t>Remote Desktop Support</w:t>
            </w:r>
          </w:p>
        </w:tc>
      </w:tr>
      <w:tr w:rsidR="00A16BB5" w:rsidTr="00A16BB5">
        <w:trPr>
          <w:trHeight w:val="320"/>
        </w:trPr>
        <w:tc>
          <w:tcPr>
            <w:tcW w:w="2178" w:type="dxa"/>
          </w:tcPr>
          <w:p w:rsidR="00A16BB5" w:rsidRDefault="00A16BB5" w:rsidP="00A16BB5">
            <w:pPr>
              <w:spacing w:before="60" w:after="60"/>
            </w:pPr>
            <w:r>
              <w:t>SIAPS</w:t>
            </w:r>
          </w:p>
        </w:tc>
        <w:tc>
          <w:tcPr>
            <w:tcW w:w="7398" w:type="dxa"/>
          </w:tcPr>
          <w:p w:rsidR="00A16BB5" w:rsidRDefault="00A16BB5" w:rsidP="00A16BB5">
            <w:pPr>
              <w:spacing w:before="60" w:after="60"/>
            </w:pPr>
            <w:r>
              <w:t>Systems for Improved Access to Pharmaceuticals and Services</w:t>
            </w:r>
          </w:p>
        </w:tc>
      </w:tr>
      <w:tr w:rsidR="00A16BB5" w:rsidTr="00A16BB5">
        <w:trPr>
          <w:trHeight w:val="300"/>
        </w:trPr>
        <w:tc>
          <w:tcPr>
            <w:tcW w:w="2178" w:type="dxa"/>
          </w:tcPr>
          <w:p w:rsidR="00A16BB5" w:rsidRDefault="00A16BB5" w:rsidP="00A16BB5">
            <w:pPr>
              <w:spacing w:before="60" w:after="60"/>
            </w:pPr>
            <w:r>
              <w:t>SQL</w:t>
            </w:r>
          </w:p>
        </w:tc>
        <w:tc>
          <w:tcPr>
            <w:tcW w:w="7398" w:type="dxa"/>
          </w:tcPr>
          <w:p w:rsidR="00A16BB5" w:rsidRDefault="00A16BB5" w:rsidP="00A16BB5">
            <w:pPr>
              <w:spacing w:before="60" w:after="60"/>
            </w:pPr>
            <w:r>
              <w:t>Structured Query Language</w:t>
            </w:r>
          </w:p>
        </w:tc>
      </w:tr>
      <w:tr w:rsidR="00A16BB5" w:rsidTr="00A16BB5">
        <w:tc>
          <w:tcPr>
            <w:tcW w:w="2178" w:type="dxa"/>
          </w:tcPr>
          <w:p w:rsidR="00A16BB5" w:rsidRDefault="00A16BB5" w:rsidP="00A16BB5">
            <w:pPr>
              <w:spacing w:before="60" w:after="60"/>
            </w:pPr>
            <w:r>
              <w:t>USAID</w:t>
            </w:r>
          </w:p>
        </w:tc>
        <w:tc>
          <w:tcPr>
            <w:tcW w:w="7398" w:type="dxa"/>
          </w:tcPr>
          <w:p w:rsidR="00A16BB5" w:rsidRDefault="00A16BB5" w:rsidP="00A16BB5">
            <w:pPr>
              <w:spacing w:before="60" w:after="60"/>
            </w:pPr>
            <w:r>
              <w:t>United States Agency for International Development</w:t>
            </w:r>
          </w:p>
        </w:tc>
      </w:tr>
    </w:tbl>
    <w:p w:rsidR="00B6166F" w:rsidRDefault="00B6166F" w:rsidP="00670808">
      <w:pPr>
        <w:pStyle w:val="TOC1"/>
      </w:pPr>
    </w:p>
    <w:p w:rsidR="00B6166F" w:rsidRDefault="00170B6D">
      <w:pPr>
        <w:pStyle w:val="Footer"/>
        <w:tabs>
          <w:tab w:val="clear" w:pos="4320"/>
          <w:tab w:val="clear" w:pos="8640"/>
        </w:tabs>
        <w:sectPr w:rsidR="00B6166F" w:rsidSect="00A8661F">
          <w:headerReference w:type="even" r:id="rId23"/>
          <w:headerReference w:type="default" r:id="rId24"/>
          <w:headerReference w:type="first" r:id="rId25"/>
          <w:footerReference w:type="first" r:id="rId26"/>
          <w:pgSz w:w="12240" w:h="15840" w:code="1"/>
          <w:pgMar w:top="1440" w:right="1440" w:bottom="709" w:left="1440" w:header="720" w:footer="720" w:gutter="0"/>
          <w:paperSrc w:first="271" w:other="271"/>
          <w:pgNumType w:fmt="lowerRoman"/>
          <w:cols w:space="720"/>
          <w:titlePg/>
        </w:sectPr>
      </w:pPr>
      <w:r>
        <w:br w:type="page"/>
      </w:r>
    </w:p>
    <w:p w:rsidR="00B6166F" w:rsidRDefault="006F327A" w:rsidP="00A16BB5">
      <w:pPr>
        <w:pStyle w:val="Heading1"/>
        <w:jc w:val="both"/>
      </w:pPr>
      <w:bookmarkStart w:id="1" w:name="_Toc329175733"/>
      <w:r>
        <w:lastRenderedPageBreak/>
        <w:t>Overview</w:t>
      </w:r>
      <w:bookmarkEnd w:id="1"/>
    </w:p>
    <w:p w:rsidR="00B6166F" w:rsidRDefault="00401CB0" w:rsidP="00A16BB5">
      <w:pPr>
        <w:jc w:val="both"/>
      </w:pPr>
      <w:r>
        <w:t xml:space="preserve">The </w:t>
      </w:r>
      <w:r w:rsidR="0046206A">
        <w:t>Electronic</w:t>
      </w:r>
      <w:r>
        <w:t xml:space="preserve"> Dispensing</w:t>
      </w:r>
      <w:r w:rsidR="00A95D2D">
        <w:t xml:space="preserve"> </w:t>
      </w:r>
      <w:r w:rsidR="003F404A">
        <w:t>T</w:t>
      </w:r>
      <w:r>
        <w:t>ool</w:t>
      </w:r>
      <w:r w:rsidR="00A95D2D">
        <w:t xml:space="preserve"> (</w:t>
      </w:r>
      <w:r w:rsidR="0046206A">
        <w:t>E</w:t>
      </w:r>
      <w:r w:rsidR="00A95D2D">
        <w:t>DT)</w:t>
      </w:r>
      <w:r w:rsidR="00FB5B33">
        <w:t xml:space="preserve"> formerly known as the Antiretroviral Dispensing Tool (ADT)</w:t>
      </w:r>
      <w:r>
        <w:t xml:space="preserve"> is</w:t>
      </w:r>
      <w:r w:rsidR="0046206A">
        <w:t xml:space="preserve"> a SQL based software, </w:t>
      </w:r>
      <w:r>
        <w:t xml:space="preserve"> a practical tool designed to help pharmacy staff providing </w:t>
      </w:r>
      <w:r w:rsidR="00A95D2D">
        <w:t>Antiretroviral Therapy (</w:t>
      </w:r>
      <w:r>
        <w:t>ART</w:t>
      </w:r>
      <w:r w:rsidR="00A95D2D">
        <w:t>)</w:t>
      </w:r>
      <w:r>
        <w:t xml:space="preserve"> with patient and stock management</w:t>
      </w:r>
      <w:r w:rsidR="00127B6C">
        <w:t xml:space="preserve"> and producing relevant data required for quantification at pharmacy level</w:t>
      </w:r>
      <w:r w:rsidR="0046206A">
        <w:t>, patient adherence monitoring, facility adherence level and outreach patient management</w:t>
      </w:r>
      <w:r>
        <w:t>.</w:t>
      </w:r>
    </w:p>
    <w:p w:rsidR="00401CB0" w:rsidRDefault="00401CB0" w:rsidP="00A16BB5">
      <w:pPr>
        <w:jc w:val="both"/>
      </w:pPr>
      <w:r>
        <w:t xml:space="preserve">The system can be used for </w:t>
      </w:r>
      <w:r w:rsidR="00AD2158">
        <w:t>patient management,</w:t>
      </w:r>
      <w:r>
        <w:t xml:space="preserve"> </w:t>
      </w:r>
      <w:r w:rsidR="00AD2158">
        <w:t xml:space="preserve">management of stock </w:t>
      </w:r>
      <w:r w:rsidR="00D012C7">
        <w:t>and producing reports.</w:t>
      </w:r>
      <w:r w:rsidR="00AD2158">
        <w:t xml:space="preserve"> For patient management:</w:t>
      </w:r>
    </w:p>
    <w:p w:rsidR="00AD2158" w:rsidRDefault="00AD2158" w:rsidP="00A16BB5">
      <w:pPr>
        <w:numPr>
          <w:ilvl w:val="0"/>
          <w:numId w:val="3"/>
        </w:numPr>
        <w:jc w:val="both"/>
      </w:pPr>
      <w:r>
        <w:t>Dispensing and labeling of medicines</w:t>
      </w:r>
    </w:p>
    <w:p w:rsidR="00AD2158" w:rsidRDefault="00AD2158" w:rsidP="00A16BB5">
      <w:pPr>
        <w:numPr>
          <w:ilvl w:val="0"/>
          <w:numId w:val="3"/>
        </w:numPr>
        <w:jc w:val="both"/>
      </w:pPr>
      <w:r>
        <w:t>Appointments</w:t>
      </w:r>
    </w:p>
    <w:p w:rsidR="00AD2158" w:rsidRDefault="00AD2158" w:rsidP="00A16BB5">
      <w:pPr>
        <w:numPr>
          <w:ilvl w:val="0"/>
          <w:numId w:val="3"/>
        </w:numPr>
        <w:jc w:val="both"/>
      </w:pPr>
      <w:r>
        <w:t>Tracing patients who missed appointments</w:t>
      </w:r>
    </w:p>
    <w:p w:rsidR="00AD2158" w:rsidRDefault="00AD2158" w:rsidP="00A16BB5">
      <w:pPr>
        <w:numPr>
          <w:ilvl w:val="0"/>
          <w:numId w:val="3"/>
        </w:numPr>
        <w:jc w:val="both"/>
      </w:pPr>
      <w:r>
        <w:t>Keeping patient profiles and history</w:t>
      </w:r>
    </w:p>
    <w:p w:rsidR="0046206A" w:rsidRDefault="0046206A" w:rsidP="00A16BB5">
      <w:pPr>
        <w:numPr>
          <w:ilvl w:val="0"/>
          <w:numId w:val="3"/>
        </w:numPr>
        <w:jc w:val="both"/>
      </w:pPr>
      <w:r>
        <w:t>Tracking patient adherence through pill counts</w:t>
      </w:r>
    </w:p>
    <w:p w:rsidR="0046206A" w:rsidRDefault="0046206A" w:rsidP="00A16BB5">
      <w:pPr>
        <w:numPr>
          <w:ilvl w:val="0"/>
          <w:numId w:val="3"/>
        </w:numPr>
        <w:jc w:val="both"/>
      </w:pPr>
      <w:r>
        <w:t>Outreach patient management</w:t>
      </w:r>
    </w:p>
    <w:p w:rsidR="00AD2158" w:rsidRDefault="00AD2158" w:rsidP="00A16BB5">
      <w:pPr>
        <w:jc w:val="both"/>
      </w:pPr>
      <w:r>
        <w:t>For stock management:</w:t>
      </w:r>
    </w:p>
    <w:p w:rsidR="00AD2158" w:rsidRDefault="00AD2158" w:rsidP="00A16BB5">
      <w:pPr>
        <w:numPr>
          <w:ilvl w:val="0"/>
          <w:numId w:val="4"/>
        </w:numPr>
        <w:jc w:val="both"/>
      </w:pPr>
      <w:r>
        <w:t>Stock taking</w:t>
      </w:r>
    </w:p>
    <w:p w:rsidR="00AD2158" w:rsidRDefault="00AD2158" w:rsidP="00A16BB5">
      <w:pPr>
        <w:numPr>
          <w:ilvl w:val="0"/>
          <w:numId w:val="4"/>
        </w:numPr>
        <w:jc w:val="both"/>
      </w:pPr>
      <w:r>
        <w:t>Receiving of stock</w:t>
      </w:r>
    </w:p>
    <w:p w:rsidR="00AD2158" w:rsidRDefault="00AD2158" w:rsidP="00A16BB5">
      <w:pPr>
        <w:numPr>
          <w:ilvl w:val="0"/>
          <w:numId w:val="4"/>
        </w:numPr>
        <w:jc w:val="both"/>
      </w:pPr>
      <w:r>
        <w:t>Dispensing history per medicines</w:t>
      </w:r>
    </w:p>
    <w:p w:rsidR="00AD2158" w:rsidRDefault="00AD2158" w:rsidP="00A16BB5">
      <w:pPr>
        <w:numPr>
          <w:ilvl w:val="0"/>
          <w:numId w:val="4"/>
        </w:numPr>
        <w:jc w:val="both"/>
      </w:pPr>
      <w:r>
        <w:t>Tracing of medicines to patients</w:t>
      </w:r>
    </w:p>
    <w:p w:rsidR="00AD2158" w:rsidRDefault="00AD2158" w:rsidP="00A16BB5">
      <w:pPr>
        <w:numPr>
          <w:ilvl w:val="0"/>
          <w:numId w:val="4"/>
        </w:numPr>
        <w:jc w:val="both"/>
      </w:pPr>
      <w:r>
        <w:t>Stock status report</w:t>
      </w:r>
    </w:p>
    <w:p w:rsidR="0046206A" w:rsidRDefault="0046206A" w:rsidP="00A16BB5">
      <w:pPr>
        <w:numPr>
          <w:ilvl w:val="0"/>
          <w:numId w:val="4"/>
        </w:numPr>
        <w:jc w:val="both"/>
      </w:pPr>
      <w:r>
        <w:t>Quantification</w:t>
      </w:r>
    </w:p>
    <w:p w:rsidR="00A5431C" w:rsidRDefault="00A5431C" w:rsidP="00A16BB5">
      <w:pPr>
        <w:jc w:val="both"/>
      </w:pPr>
    </w:p>
    <w:p w:rsidR="00B6166F" w:rsidRPr="00CA33E3" w:rsidRDefault="00AD2158" w:rsidP="00A16BB5">
      <w:pPr>
        <w:jc w:val="both"/>
        <w:rPr>
          <w:b/>
          <w:sz w:val="28"/>
          <w:szCs w:val="28"/>
        </w:rPr>
      </w:pPr>
      <w:r w:rsidRPr="00CA33E3">
        <w:rPr>
          <w:b/>
          <w:sz w:val="28"/>
          <w:szCs w:val="28"/>
        </w:rPr>
        <w:t>Systems requirements</w:t>
      </w:r>
    </w:p>
    <w:p w:rsidR="00B6166F" w:rsidRPr="00FB0429" w:rsidRDefault="00AD2158" w:rsidP="00A16BB5">
      <w:pPr>
        <w:jc w:val="both"/>
      </w:pPr>
      <w:r w:rsidRPr="00FB0429">
        <w:t>To operate the software, the following system is required:</w:t>
      </w:r>
    </w:p>
    <w:p w:rsidR="007B39EB" w:rsidRPr="00FB0429" w:rsidRDefault="00FB0429" w:rsidP="00A16BB5">
      <w:pPr>
        <w:numPr>
          <w:ilvl w:val="0"/>
          <w:numId w:val="15"/>
        </w:numPr>
        <w:jc w:val="both"/>
      </w:pPr>
      <w:r w:rsidRPr="00FB0429">
        <w:t>Core i3, Core i5 or Core i7</w:t>
      </w:r>
    </w:p>
    <w:p w:rsidR="007B39EB" w:rsidRPr="00FB0429" w:rsidRDefault="00FB0429" w:rsidP="00A16BB5">
      <w:pPr>
        <w:numPr>
          <w:ilvl w:val="0"/>
          <w:numId w:val="15"/>
        </w:numPr>
        <w:jc w:val="both"/>
      </w:pPr>
      <w:r w:rsidRPr="00FB0429">
        <w:t>4</w:t>
      </w:r>
      <w:r w:rsidR="007D3D3B" w:rsidRPr="00FB0429">
        <w:t xml:space="preserve"> GB</w:t>
      </w:r>
      <w:r w:rsidR="007B39EB" w:rsidRPr="00FB0429">
        <w:t xml:space="preserve"> MB RAM</w:t>
      </w:r>
    </w:p>
    <w:p w:rsidR="007B39EB" w:rsidRPr="00FB0429" w:rsidRDefault="00FB0429" w:rsidP="00A16BB5">
      <w:pPr>
        <w:numPr>
          <w:ilvl w:val="0"/>
          <w:numId w:val="15"/>
        </w:numPr>
        <w:jc w:val="both"/>
      </w:pPr>
      <w:r>
        <w:t>320</w:t>
      </w:r>
      <w:r w:rsidR="007B39EB" w:rsidRPr="00FB0429">
        <w:t xml:space="preserve"> GB Hard Drive</w:t>
      </w:r>
    </w:p>
    <w:p w:rsidR="00FB0429" w:rsidRPr="00FB0429" w:rsidRDefault="00FB0429" w:rsidP="00A16BB5">
      <w:pPr>
        <w:numPr>
          <w:ilvl w:val="0"/>
          <w:numId w:val="15"/>
        </w:numPr>
        <w:jc w:val="both"/>
      </w:pPr>
      <w:r w:rsidRPr="00FB0429">
        <w:t>Windows XP Pro SP3; Windows 7 preferred</w:t>
      </w:r>
    </w:p>
    <w:p w:rsidR="007B39EB" w:rsidRPr="00FB0429" w:rsidRDefault="007B39EB" w:rsidP="00A16BB5">
      <w:pPr>
        <w:numPr>
          <w:ilvl w:val="0"/>
          <w:numId w:val="15"/>
        </w:numPr>
        <w:jc w:val="both"/>
      </w:pPr>
      <w:r w:rsidRPr="00FB0429">
        <w:t xml:space="preserve">Microsoft </w:t>
      </w:r>
      <w:r w:rsidR="00C01382" w:rsidRPr="00FB0429">
        <w:t>Office 200</w:t>
      </w:r>
      <w:r w:rsidR="00A8661F" w:rsidRPr="00FB0429">
        <w:t>7</w:t>
      </w:r>
      <w:r w:rsidR="00C01382" w:rsidRPr="00FB0429">
        <w:t xml:space="preserve"> Professional</w:t>
      </w:r>
      <w:r w:rsidR="00FB0429" w:rsidRPr="00FB0429">
        <w:t xml:space="preserve"> with SP3</w:t>
      </w:r>
    </w:p>
    <w:p w:rsidR="00FB0429" w:rsidRPr="00FB0429" w:rsidRDefault="00FB0429" w:rsidP="00A16BB5">
      <w:pPr>
        <w:numPr>
          <w:ilvl w:val="0"/>
          <w:numId w:val="15"/>
        </w:numPr>
        <w:jc w:val="both"/>
      </w:pPr>
      <w:r w:rsidRPr="00FB0429">
        <w:t>MS SQL Server 2008 Express</w:t>
      </w:r>
    </w:p>
    <w:p w:rsidR="007B39EB" w:rsidRPr="00FB0429" w:rsidRDefault="00654B83" w:rsidP="00A16BB5">
      <w:pPr>
        <w:jc w:val="both"/>
      </w:pPr>
      <w:r w:rsidRPr="00FB0429">
        <w:t xml:space="preserve">Uninterrupted </w:t>
      </w:r>
      <w:r w:rsidR="007B39EB" w:rsidRPr="00FB0429">
        <w:t>P</w:t>
      </w:r>
      <w:r w:rsidRPr="00FB0429">
        <w:t xml:space="preserve">ower </w:t>
      </w:r>
      <w:r w:rsidR="007B39EB" w:rsidRPr="00FB0429">
        <w:t>S</w:t>
      </w:r>
      <w:r w:rsidRPr="00FB0429">
        <w:t>upply</w:t>
      </w:r>
    </w:p>
    <w:p w:rsidR="007B39EB" w:rsidRPr="00FB0429" w:rsidRDefault="007B39EB" w:rsidP="00A16BB5">
      <w:pPr>
        <w:numPr>
          <w:ilvl w:val="0"/>
          <w:numId w:val="16"/>
        </w:numPr>
        <w:jc w:val="both"/>
      </w:pPr>
      <w:r w:rsidRPr="00FB0429">
        <w:t>The system must shut down in proper fashion to avoid data corruption</w:t>
      </w:r>
      <w:r w:rsidR="00654B83" w:rsidRPr="00FB0429">
        <w:t>.</w:t>
      </w:r>
    </w:p>
    <w:p w:rsidR="00CA33E3" w:rsidRPr="00FB0429" w:rsidRDefault="007B39EB" w:rsidP="00A16BB5">
      <w:pPr>
        <w:numPr>
          <w:ilvl w:val="0"/>
          <w:numId w:val="16"/>
        </w:numPr>
        <w:jc w:val="both"/>
      </w:pPr>
      <w:r w:rsidRPr="00FB0429">
        <w:t xml:space="preserve">Therefore, </w:t>
      </w:r>
      <w:r w:rsidR="00654B83" w:rsidRPr="00FB0429">
        <w:t>a minimum of</w:t>
      </w:r>
      <w:r w:rsidRPr="00FB0429">
        <w:t xml:space="preserve"> 1 KVA UPS is required</w:t>
      </w:r>
      <w:r w:rsidR="00654B83" w:rsidRPr="00FB0429">
        <w:t>.</w:t>
      </w:r>
    </w:p>
    <w:p w:rsidR="00B6166F" w:rsidRPr="00FB0429" w:rsidRDefault="00602406" w:rsidP="00A16BB5">
      <w:pPr>
        <w:numPr>
          <w:ilvl w:val="0"/>
          <w:numId w:val="16"/>
        </w:numPr>
        <w:jc w:val="both"/>
      </w:pPr>
      <w:r w:rsidRPr="00FB0429">
        <w:t>Hand held scanners</w:t>
      </w:r>
    </w:p>
    <w:p w:rsidR="00602406" w:rsidRDefault="00602406" w:rsidP="00A16BB5">
      <w:pPr>
        <w:jc w:val="both"/>
      </w:pPr>
    </w:p>
    <w:p w:rsidR="00B6166F" w:rsidRPr="00AD2158" w:rsidRDefault="00AD2158" w:rsidP="00A16BB5">
      <w:pPr>
        <w:jc w:val="both"/>
        <w:rPr>
          <w:b/>
          <w:sz w:val="28"/>
          <w:szCs w:val="28"/>
        </w:rPr>
      </w:pPr>
      <w:r w:rsidRPr="00AD2158">
        <w:rPr>
          <w:b/>
          <w:sz w:val="28"/>
          <w:szCs w:val="28"/>
        </w:rPr>
        <w:t>Installation</w:t>
      </w:r>
    </w:p>
    <w:p w:rsidR="009C057E" w:rsidRDefault="007B39EB" w:rsidP="000A19A4">
      <w:bookmarkStart w:id="2" w:name="_Toc237431649"/>
      <w:bookmarkStart w:id="3" w:name="_Toc504300221"/>
      <w:r>
        <w:t xml:space="preserve">All installations will be done by the </w:t>
      </w:r>
      <w:r w:rsidR="0046206A">
        <w:t>information systems</w:t>
      </w:r>
      <w:r>
        <w:t xml:space="preserve"> administrator.</w:t>
      </w:r>
      <w:bookmarkEnd w:id="2"/>
    </w:p>
    <w:p w:rsidR="006B4D20" w:rsidRDefault="006B4D20" w:rsidP="000A19A4">
      <w:bookmarkStart w:id="4" w:name="_Toc237431650"/>
      <w:r>
        <w:t>In the event that installat</w:t>
      </w:r>
      <w:r w:rsidR="00CA33E3">
        <w:t>ion should be done at facility level</w:t>
      </w:r>
      <w:r>
        <w:t xml:space="preserve">, </w:t>
      </w:r>
      <w:r w:rsidR="00CA33E3">
        <w:t>it will be done remotely using the MTC network via RDS and the installation files will be send via FTP software (FileZilla)</w:t>
      </w:r>
      <w:r>
        <w:t>.</w:t>
      </w:r>
      <w:bookmarkEnd w:id="4"/>
    </w:p>
    <w:p w:rsidR="009C057E" w:rsidRPr="00A11ECB" w:rsidRDefault="00A8661F" w:rsidP="00A16BB5">
      <w:pPr>
        <w:jc w:val="both"/>
        <w:rPr>
          <w:b/>
          <w:sz w:val="28"/>
          <w:szCs w:val="28"/>
        </w:rPr>
      </w:pPr>
      <w:r>
        <w:br w:type="page"/>
      </w:r>
      <w:r w:rsidR="009C057E" w:rsidRPr="00A11ECB">
        <w:rPr>
          <w:b/>
          <w:sz w:val="28"/>
          <w:szCs w:val="28"/>
        </w:rPr>
        <w:lastRenderedPageBreak/>
        <w:t>General Information</w:t>
      </w:r>
    </w:p>
    <w:p w:rsidR="007B39EB" w:rsidRPr="00661385" w:rsidRDefault="007B39EB" w:rsidP="00A16BB5">
      <w:pPr>
        <w:jc w:val="both"/>
      </w:pPr>
      <w:r w:rsidRPr="00661385">
        <w:t>Backup</w:t>
      </w:r>
    </w:p>
    <w:p w:rsidR="007B39EB" w:rsidRPr="00661385" w:rsidRDefault="007B39EB" w:rsidP="00A16BB5">
      <w:pPr>
        <w:numPr>
          <w:ilvl w:val="0"/>
          <w:numId w:val="14"/>
        </w:numPr>
        <w:jc w:val="both"/>
      </w:pPr>
      <w:r w:rsidRPr="00661385">
        <w:t>The system do</w:t>
      </w:r>
      <w:r w:rsidR="00C01382" w:rsidRPr="00661385">
        <w:t>es</w:t>
      </w:r>
      <w:r w:rsidRPr="00661385">
        <w:t xml:space="preserve"> backup on daily basis on the hard drive</w:t>
      </w:r>
      <w:r w:rsidR="00ED4CF0">
        <w:t xml:space="preserve"> during the lunch hour.</w:t>
      </w:r>
    </w:p>
    <w:p w:rsidR="007B39EB" w:rsidRPr="00661385" w:rsidRDefault="007B39EB" w:rsidP="00A16BB5">
      <w:pPr>
        <w:numPr>
          <w:ilvl w:val="0"/>
          <w:numId w:val="14"/>
        </w:numPr>
        <w:jc w:val="both"/>
      </w:pPr>
      <w:r w:rsidRPr="00661385">
        <w:t>Besides</w:t>
      </w:r>
      <w:r w:rsidR="00ED4CF0">
        <w:t xml:space="preserve"> the automated backup</w:t>
      </w:r>
      <w:r w:rsidRPr="00661385">
        <w:t xml:space="preserve">, users are </w:t>
      </w:r>
      <w:r w:rsidR="00ED4CF0">
        <w:t xml:space="preserve">still requested </w:t>
      </w:r>
      <w:r w:rsidRPr="00661385">
        <w:t>to do backup</w:t>
      </w:r>
      <w:r w:rsidR="00ED4CF0">
        <w:t>s</w:t>
      </w:r>
      <w:r w:rsidRPr="00661385">
        <w:t xml:space="preserve"> on the memory stick.</w:t>
      </w:r>
    </w:p>
    <w:p w:rsidR="007B39EB" w:rsidRPr="00661385" w:rsidRDefault="007B39EB" w:rsidP="00A16BB5">
      <w:pPr>
        <w:numPr>
          <w:ilvl w:val="0"/>
          <w:numId w:val="14"/>
        </w:numPr>
        <w:jc w:val="both"/>
      </w:pPr>
      <w:r w:rsidRPr="00661385">
        <w:t>Users are required to keep the memory stick off-site in case of fire or theft of the computer.</w:t>
      </w:r>
    </w:p>
    <w:p w:rsidR="007B39EB" w:rsidRPr="00661385" w:rsidRDefault="007B39EB" w:rsidP="00A16BB5">
      <w:pPr>
        <w:numPr>
          <w:ilvl w:val="0"/>
          <w:numId w:val="14"/>
        </w:numPr>
        <w:jc w:val="both"/>
      </w:pPr>
      <w:r w:rsidRPr="00661385">
        <w:t xml:space="preserve">Thirdly, </w:t>
      </w:r>
      <w:r w:rsidR="00C01382" w:rsidRPr="00661385">
        <w:t>ART Logistics Pharmacist</w:t>
      </w:r>
      <w:r w:rsidR="0046206A" w:rsidRPr="00661385">
        <w:t xml:space="preserve"> and/or the Information Systems administrator</w:t>
      </w:r>
      <w:r w:rsidRPr="00661385">
        <w:t xml:space="preserve"> will backup data on the</w:t>
      </w:r>
      <w:r w:rsidR="0046206A" w:rsidRPr="00661385">
        <w:t xml:space="preserve"> central</w:t>
      </w:r>
      <w:r w:rsidRPr="00661385">
        <w:t xml:space="preserve"> </w:t>
      </w:r>
      <w:r w:rsidR="0046206A" w:rsidRPr="00661385">
        <w:t xml:space="preserve">national database (NDB) </w:t>
      </w:r>
      <w:r w:rsidRPr="00661385">
        <w:t xml:space="preserve">server by using </w:t>
      </w:r>
      <w:r w:rsidR="0046206A" w:rsidRPr="00661385">
        <w:t>3g modems</w:t>
      </w:r>
      <w:r w:rsidRPr="00661385">
        <w:t>.</w:t>
      </w:r>
    </w:p>
    <w:p w:rsidR="00602406" w:rsidRPr="00661385" w:rsidRDefault="001F1A75" w:rsidP="00A16BB5">
      <w:pPr>
        <w:numPr>
          <w:ilvl w:val="0"/>
          <w:numId w:val="14"/>
        </w:numPr>
        <w:jc w:val="both"/>
      </w:pPr>
      <w:commentRangeStart w:id="5"/>
      <w:commentRangeStart w:id="6"/>
      <w:r w:rsidRPr="00661385">
        <w:t xml:space="preserve">Memory </w:t>
      </w:r>
      <w:r w:rsidR="004B0133" w:rsidRPr="00661385">
        <w:t>sticks should be submitted</w:t>
      </w:r>
      <w:r w:rsidRPr="00661385">
        <w:t xml:space="preserve"> to the Informatio</w:t>
      </w:r>
      <w:r w:rsidR="004B0133" w:rsidRPr="00661385">
        <w:t>n</w:t>
      </w:r>
      <w:r w:rsidRPr="00661385">
        <w:t xml:space="preserve"> Systems administrator </w:t>
      </w:r>
      <w:r w:rsidR="004B0133" w:rsidRPr="00661385">
        <w:t xml:space="preserve">every month </w:t>
      </w:r>
      <w:r w:rsidRPr="00661385">
        <w:t>for updati</w:t>
      </w:r>
      <w:r w:rsidR="004B0133" w:rsidRPr="00661385">
        <w:t xml:space="preserve">ng of </w:t>
      </w:r>
      <w:r w:rsidR="00602406" w:rsidRPr="00661385">
        <w:t>Antivirus</w:t>
      </w:r>
      <w:r w:rsidR="004B0133" w:rsidRPr="00661385">
        <w:t xml:space="preserve"> and systems updates</w:t>
      </w:r>
      <w:commentRangeEnd w:id="5"/>
      <w:r w:rsidR="00A16BB5">
        <w:rPr>
          <w:rStyle w:val="CommentReference"/>
        </w:rPr>
        <w:commentReference w:id="5"/>
      </w:r>
      <w:commentRangeEnd w:id="6"/>
      <w:r w:rsidR="00670808">
        <w:rPr>
          <w:rStyle w:val="CommentReference"/>
        </w:rPr>
        <w:commentReference w:id="6"/>
      </w:r>
    </w:p>
    <w:p w:rsidR="009C057E" w:rsidRDefault="009C057E" w:rsidP="00A16BB5">
      <w:pPr>
        <w:jc w:val="both"/>
      </w:pPr>
    </w:p>
    <w:p w:rsidR="00C03D3E" w:rsidRPr="008D21AD" w:rsidRDefault="00170B6D" w:rsidP="00A16BB5">
      <w:pPr>
        <w:pStyle w:val="Heading1"/>
        <w:jc w:val="both"/>
      </w:pPr>
      <w:r>
        <w:br w:type="page"/>
      </w:r>
      <w:bookmarkStart w:id="7" w:name="_Toc329175734"/>
      <w:r w:rsidR="009C057E" w:rsidRPr="009C057E">
        <w:lastRenderedPageBreak/>
        <w:t>CHAPTER 1:</w:t>
      </w:r>
      <w:r w:rsidR="009C057E">
        <w:t xml:space="preserve"> </w:t>
      </w:r>
      <w:r w:rsidR="008D21AD" w:rsidRPr="008D21AD">
        <w:t>GETTING STARTED</w:t>
      </w:r>
      <w:bookmarkEnd w:id="7"/>
    </w:p>
    <w:p w:rsidR="00E13301" w:rsidRDefault="00AF46C1" w:rsidP="00A16BB5">
      <w:r>
        <w:t xml:space="preserve">To start the </w:t>
      </w:r>
      <w:r w:rsidR="00ED4CF0">
        <w:t>Electronic Dispensing T</w:t>
      </w:r>
      <w:r>
        <w:t>ool, double click</w:t>
      </w:r>
      <w:r w:rsidR="003D6083">
        <w:t xml:space="preserve"> the </w:t>
      </w:r>
      <w:r w:rsidR="007B39EB">
        <w:t>icon</w:t>
      </w:r>
      <w:r w:rsidR="00B42B35">
        <w:t xml:space="preserve"> </w:t>
      </w:r>
      <w:r w:rsidR="00C023AA">
        <w:t xml:space="preserve">(Figure 1.1) </w:t>
      </w:r>
      <w:r w:rsidR="003D6083">
        <w:t>placed on the desktop.</w:t>
      </w:r>
    </w:p>
    <w:p w:rsidR="00ED4CF0" w:rsidRPr="00C023AA" w:rsidRDefault="00C023AA" w:rsidP="00A16BB5">
      <w:pPr>
        <w:ind w:left="2880" w:firstLine="720"/>
        <w:rPr>
          <w:b/>
        </w:rPr>
      </w:pPr>
      <w:r w:rsidRPr="00ED4CF0">
        <w:rPr>
          <w:b/>
        </w:rPr>
        <w:t>Figure 1.1</w:t>
      </w:r>
    </w:p>
    <w:p w:rsidR="00E13301" w:rsidRPr="00E13301" w:rsidRDefault="00EE4CFE" w:rsidP="00A16BB5">
      <w:pPr>
        <w:ind w:firstLine="3544"/>
      </w:pPr>
      <w:r>
        <w:rPr>
          <w:noProof/>
          <w:lang w:val="en-ZA" w:eastAsia="en-ZA"/>
        </w:rPr>
        <w:drawing>
          <wp:inline distT="0" distB="0" distL="0" distR="0">
            <wp:extent cx="971550" cy="92392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971550" cy="923925"/>
                    </a:xfrm>
                    <a:prstGeom prst="rect">
                      <a:avLst/>
                    </a:prstGeom>
                    <a:noFill/>
                    <a:ln w="9525">
                      <a:noFill/>
                      <a:miter lim="800000"/>
                      <a:headEnd/>
                      <a:tailEnd/>
                    </a:ln>
                  </pic:spPr>
                </pic:pic>
              </a:graphicData>
            </a:graphic>
          </wp:inline>
        </w:drawing>
      </w:r>
    </w:p>
    <w:p w:rsidR="00E13301" w:rsidRDefault="007E0C77" w:rsidP="00A16BB5">
      <w:pPr>
        <w:jc w:val="center"/>
      </w:pPr>
      <w:r>
        <w:t>Dispensing Tool icon on desktop</w:t>
      </w:r>
    </w:p>
    <w:p w:rsidR="00A5431C" w:rsidRDefault="003D6083" w:rsidP="00A16BB5">
      <w:r>
        <w:t xml:space="preserve"> The </w:t>
      </w:r>
      <w:r w:rsidR="00661373">
        <w:t>L</w:t>
      </w:r>
      <w:r>
        <w:t xml:space="preserve">ogon </w:t>
      </w:r>
      <w:r w:rsidR="00A5431C">
        <w:t xml:space="preserve">Screen </w:t>
      </w:r>
      <w:r w:rsidR="00C023AA">
        <w:t xml:space="preserve">(see Figurer 1.2) </w:t>
      </w:r>
      <w:r w:rsidR="00A5431C">
        <w:t>will appear</w:t>
      </w:r>
      <w:r w:rsidR="00981709">
        <w:t xml:space="preserve"> </w:t>
      </w:r>
    </w:p>
    <w:p w:rsidR="00A5431C" w:rsidRPr="00C023AA" w:rsidRDefault="00C023AA" w:rsidP="00A16BB5">
      <w:pPr>
        <w:jc w:val="center"/>
        <w:rPr>
          <w:b/>
        </w:rPr>
      </w:pPr>
      <w:r w:rsidRPr="00C023AA">
        <w:rPr>
          <w:b/>
        </w:rPr>
        <w:t>Figure 1.2</w:t>
      </w:r>
    </w:p>
    <w:p w:rsidR="00A5431C" w:rsidRDefault="002657B0" w:rsidP="00A16BB5">
      <w:pPr>
        <w:ind w:left="720" w:firstLine="698"/>
        <w:jc w:val="center"/>
      </w:pPr>
      <w:r>
        <w:rPr>
          <w:noProof/>
          <w:lang w:val="en-ZA" w:eastAsia="en-ZA"/>
        </w:rPr>
        <w:drawing>
          <wp:inline distT="0" distB="0" distL="0" distR="0">
            <wp:extent cx="3514155" cy="2152650"/>
            <wp:effectExtent l="0" t="0" r="0" b="0"/>
            <wp:docPr id="88" name="Picture 87" descr="Login us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username.jpg"/>
                    <pic:cNvPicPr/>
                  </pic:nvPicPr>
                  <pic:blipFill>
                    <a:blip r:embed="rId29" cstate="print"/>
                    <a:stretch>
                      <a:fillRect/>
                    </a:stretch>
                  </pic:blipFill>
                  <pic:spPr>
                    <a:xfrm>
                      <a:off x="0" y="0"/>
                      <a:ext cx="3514155" cy="2152650"/>
                    </a:xfrm>
                    <a:prstGeom prst="rect">
                      <a:avLst/>
                    </a:prstGeom>
                  </pic:spPr>
                </pic:pic>
              </a:graphicData>
            </a:graphic>
          </wp:inline>
        </w:drawing>
      </w:r>
    </w:p>
    <w:p w:rsidR="00801294" w:rsidRDefault="00A5431C" w:rsidP="00A16BB5">
      <w:r>
        <w:t xml:space="preserve">Enter the </w:t>
      </w:r>
      <w:r w:rsidR="00801294">
        <w:t xml:space="preserve">username and press ENTER. The </w:t>
      </w:r>
      <w:r>
        <w:t xml:space="preserve">password </w:t>
      </w:r>
      <w:r w:rsidR="00801294">
        <w:t>line will now appear</w:t>
      </w:r>
      <w:r w:rsidR="00C023AA">
        <w:t xml:space="preserve"> (see Figure 1.3)</w:t>
      </w:r>
      <w:r>
        <w:t>.</w:t>
      </w:r>
    </w:p>
    <w:p w:rsidR="00C023AA" w:rsidRPr="00C023AA" w:rsidRDefault="00C023AA" w:rsidP="000A19A4">
      <w:pPr>
        <w:ind w:left="720" w:firstLine="720"/>
        <w:jc w:val="center"/>
        <w:rPr>
          <w:b/>
        </w:rPr>
      </w:pPr>
      <w:r w:rsidRPr="00C023AA">
        <w:rPr>
          <w:b/>
        </w:rPr>
        <w:t>Figure 1.3</w:t>
      </w:r>
    </w:p>
    <w:p w:rsidR="00BC2AC0" w:rsidRDefault="002657B0" w:rsidP="000A19A4">
      <w:pPr>
        <w:ind w:left="720" w:firstLine="720"/>
        <w:jc w:val="center"/>
      </w:pPr>
      <w:r>
        <w:rPr>
          <w:noProof/>
          <w:lang w:val="en-ZA" w:eastAsia="en-ZA"/>
        </w:rPr>
        <w:drawing>
          <wp:inline distT="0" distB="0" distL="0" distR="0">
            <wp:extent cx="3638550" cy="2228850"/>
            <wp:effectExtent l="19050" t="0" r="0" b="0"/>
            <wp:docPr id="89" name="Picture 88" descr="Login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ssword.jpg"/>
                    <pic:cNvPicPr/>
                  </pic:nvPicPr>
                  <pic:blipFill>
                    <a:blip r:embed="rId30" cstate="print"/>
                    <a:stretch>
                      <a:fillRect/>
                    </a:stretch>
                  </pic:blipFill>
                  <pic:spPr>
                    <a:xfrm>
                      <a:off x="0" y="0"/>
                      <a:ext cx="3638550" cy="2228850"/>
                    </a:xfrm>
                    <a:prstGeom prst="rect">
                      <a:avLst/>
                    </a:prstGeom>
                  </pic:spPr>
                </pic:pic>
              </a:graphicData>
            </a:graphic>
          </wp:inline>
        </w:drawing>
      </w:r>
    </w:p>
    <w:p w:rsidR="002F2965" w:rsidRDefault="00D60FAC" w:rsidP="00A16BB5">
      <w:r>
        <w:t>Enter your password and press ENTER.</w:t>
      </w:r>
      <w:r w:rsidR="00E05F2B">
        <w:t xml:space="preserve"> The system will remind you to do your stock taking. If stock taking was not done, it will remind you that stock taking is overdue and by how many day</w:t>
      </w:r>
      <w:r w:rsidR="00347DC2">
        <w:t>s</w:t>
      </w:r>
      <w:r w:rsidR="00E05F2B">
        <w:t xml:space="preserve"> (see below).</w:t>
      </w:r>
      <w:r w:rsidR="00D73384">
        <w:t xml:space="preserve"> If stock take were done it will remind you how many days left before the next stock take is due.</w:t>
      </w:r>
      <w:r w:rsidR="00E05F2B">
        <w:t xml:space="preserve"> Click “OK” to access the main menu.</w:t>
      </w:r>
    </w:p>
    <w:p w:rsidR="002F2965" w:rsidRDefault="002F2965" w:rsidP="00A16BB5">
      <w:r>
        <w:br w:type="page"/>
      </w:r>
    </w:p>
    <w:p w:rsidR="00BC2AC0" w:rsidRPr="00602406" w:rsidRDefault="00602406" w:rsidP="000A19A4">
      <w:pPr>
        <w:ind w:left="1440" w:firstLine="720"/>
        <w:jc w:val="center"/>
        <w:rPr>
          <w:b/>
        </w:rPr>
      </w:pPr>
      <w:r w:rsidRPr="00602406">
        <w:rPr>
          <w:b/>
        </w:rPr>
        <w:lastRenderedPageBreak/>
        <w:t>Figure 1.4</w:t>
      </w:r>
    </w:p>
    <w:p w:rsidR="00BC2AC0" w:rsidRDefault="002657B0" w:rsidP="000A19A4">
      <w:pPr>
        <w:ind w:left="1440" w:firstLine="1112"/>
        <w:jc w:val="center"/>
      </w:pPr>
      <w:r>
        <w:rPr>
          <w:noProof/>
          <w:lang w:val="en-ZA" w:eastAsia="en-ZA"/>
        </w:rPr>
        <w:drawing>
          <wp:inline distT="0" distB="0" distL="0" distR="0">
            <wp:extent cx="3009900" cy="1638300"/>
            <wp:effectExtent l="19050" t="0" r="0" b="0"/>
            <wp:docPr id="90" name="Picture 89" descr="Stock take remi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take reminder.jpg"/>
                    <pic:cNvPicPr/>
                  </pic:nvPicPr>
                  <pic:blipFill>
                    <a:blip r:embed="rId31" cstate="print"/>
                    <a:stretch>
                      <a:fillRect/>
                    </a:stretch>
                  </pic:blipFill>
                  <pic:spPr>
                    <a:xfrm>
                      <a:off x="0" y="0"/>
                      <a:ext cx="3009900" cy="1638300"/>
                    </a:xfrm>
                    <a:prstGeom prst="rect">
                      <a:avLst/>
                    </a:prstGeom>
                  </pic:spPr>
                </pic:pic>
              </a:graphicData>
            </a:graphic>
          </wp:inline>
        </w:drawing>
      </w:r>
    </w:p>
    <w:p w:rsidR="00D60FAC" w:rsidRDefault="00D60FAC" w:rsidP="00A16BB5"/>
    <w:p w:rsidR="002657B0" w:rsidRDefault="002657B0" w:rsidP="000A19A4">
      <w:pPr>
        <w:jc w:val="both"/>
      </w:pPr>
      <w:r>
        <w:t>The system checks statuses of patients on every start-up. If a patient is late by 30 days since last appointment, their status will be changed to Lost during this process. This process also change</w:t>
      </w:r>
      <w:r w:rsidR="00924412">
        <w:t>s</w:t>
      </w:r>
      <w:r>
        <w:t xml:space="preserve"> the statuses for Tran</w:t>
      </w:r>
      <w:r w:rsidR="00C66A54">
        <w:t>s</w:t>
      </w:r>
      <w:r>
        <w:t>fer</w:t>
      </w:r>
      <w:r w:rsidR="00C66A54">
        <w:t>red</w:t>
      </w:r>
      <w:r>
        <w:t xml:space="preserve">-In to Active, Lost to LTFU and Restart to Active. See Figure 1.5. When </w:t>
      </w:r>
      <w:r w:rsidR="00C66A54">
        <w:t>Yes is clicked on this window, a PDF document will be opened with all the changes made, if NO is clicked the system will proceed to the main screen.</w:t>
      </w:r>
    </w:p>
    <w:p w:rsidR="002657B0" w:rsidRDefault="002657B0" w:rsidP="000A19A4">
      <w:pPr>
        <w:jc w:val="center"/>
        <w:rPr>
          <w:b/>
        </w:rPr>
      </w:pPr>
      <w:r>
        <w:rPr>
          <w:b/>
        </w:rPr>
        <w:t>Figure 1.5</w:t>
      </w:r>
    </w:p>
    <w:p w:rsidR="002657B0" w:rsidRPr="002657B0" w:rsidRDefault="002657B0" w:rsidP="000A19A4">
      <w:pPr>
        <w:ind w:firstLine="1418"/>
        <w:jc w:val="center"/>
        <w:rPr>
          <w:b/>
        </w:rPr>
      </w:pPr>
      <w:r>
        <w:rPr>
          <w:b/>
          <w:noProof/>
          <w:lang w:val="en-ZA" w:eastAsia="en-ZA"/>
        </w:rPr>
        <w:drawing>
          <wp:inline distT="0" distB="0" distL="0" distR="0">
            <wp:extent cx="4305300" cy="1447800"/>
            <wp:effectExtent l="0" t="0" r="0" b="0"/>
            <wp:docPr id="91" name="Picture 90" descr="Auto Status Change Audit T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Status Change Audit Trail.jpg"/>
                    <pic:cNvPicPr/>
                  </pic:nvPicPr>
                  <pic:blipFill>
                    <a:blip r:embed="rId32" cstate="print"/>
                    <a:stretch>
                      <a:fillRect/>
                    </a:stretch>
                  </pic:blipFill>
                  <pic:spPr>
                    <a:xfrm>
                      <a:off x="0" y="0"/>
                      <a:ext cx="4305300" cy="1447800"/>
                    </a:xfrm>
                    <a:prstGeom prst="rect">
                      <a:avLst/>
                    </a:prstGeom>
                  </pic:spPr>
                </pic:pic>
              </a:graphicData>
            </a:graphic>
          </wp:inline>
        </w:drawing>
      </w:r>
    </w:p>
    <w:p w:rsidR="00BC2AC0" w:rsidRDefault="00D60FAC" w:rsidP="00A16BB5">
      <w:r>
        <w:t>The main menu of the tool will appear</w:t>
      </w:r>
      <w:r w:rsidR="001C6C37">
        <w:t xml:space="preserve"> (see Figure 1.6</w:t>
      </w:r>
      <w:r w:rsidR="00C023AA">
        <w:t>)</w:t>
      </w:r>
      <w:r>
        <w:t>.</w:t>
      </w:r>
    </w:p>
    <w:p w:rsidR="00BC2AC0" w:rsidRPr="00C023AA" w:rsidRDefault="00C023AA" w:rsidP="000A19A4">
      <w:pPr>
        <w:keepNext/>
        <w:jc w:val="center"/>
        <w:rPr>
          <w:b/>
        </w:rPr>
      </w:pPr>
      <w:r w:rsidRPr="00C023AA">
        <w:rPr>
          <w:b/>
        </w:rPr>
        <w:t>Figure 1.</w:t>
      </w:r>
      <w:r w:rsidR="001C6C37">
        <w:rPr>
          <w:b/>
        </w:rPr>
        <w:t>6</w:t>
      </w:r>
    </w:p>
    <w:p w:rsidR="000A19A4" w:rsidRDefault="00B9142E" w:rsidP="00A16BB5">
      <w:pPr>
        <w:jc w:val="center"/>
      </w:pPr>
      <w:r>
        <w:rPr>
          <w:noProof/>
          <w:lang w:val="en-ZA" w:eastAsia="en-ZA"/>
        </w:rPr>
        <w:drawing>
          <wp:inline distT="0" distB="0" distL="0" distR="0">
            <wp:extent cx="6086475" cy="3228975"/>
            <wp:effectExtent l="0" t="0" r="0" b="0"/>
            <wp:docPr id="92" name="Picture 91" descr="Main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jpg"/>
                    <pic:cNvPicPr/>
                  </pic:nvPicPr>
                  <pic:blipFill>
                    <a:blip r:embed="rId9" cstate="print"/>
                    <a:stretch>
                      <a:fillRect/>
                    </a:stretch>
                  </pic:blipFill>
                  <pic:spPr>
                    <a:xfrm>
                      <a:off x="0" y="0"/>
                      <a:ext cx="6096480" cy="3234283"/>
                    </a:xfrm>
                    <a:prstGeom prst="rect">
                      <a:avLst/>
                    </a:prstGeom>
                  </pic:spPr>
                </pic:pic>
              </a:graphicData>
            </a:graphic>
          </wp:inline>
        </w:drawing>
      </w:r>
    </w:p>
    <w:p w:rsidR="002F2965" w:rsidRDefault="002F2965" w:rsidP="000A19A4">
      <w:r>
        <w:br w:type="page"/>
      </w:r>
    </w:p>
    <w:p w:rsidR="00B9142E" w:rsidRDefault="00B9142E" w:rsidP="00A16BB5">
      <w:pPr>
        <w:rPr>
          <w:szCs w:val="24"/>
        </w:rPr>
      </w:pPr>
      <w:r>
        <w:rPr>
          <w:szCs w:val="24"/>
        </w:rPr>
        <w:lastRenderedPageBreak/>
        <w:t>Menus at a glance:</w:t>
      </w:r>
    </w:p>
    <w:p w:rsidR="00B9142E" w:rsidRPr="0082404F" w:rsidRDefault="00B9142E" w:rsidP="00A16BB5">
      <w:pPr>
        <w:ind w:left="720" w:hanging="720"/>
        <w:rPr>
          <w:b/>
          <w:i/>
          <w:szCs w:val="24"/>
          <w:highlight w:val="yellow"/>
        </w:rPr>
      </w:pPr>
      <w:r w:rsidRPr="00A62DFB">
        <w:rPr>
          <w:b/>
          <w:i/>
          <w:szCs w:val="24"/>
        </w:rPr>
        <w:t xml:space="preserve">Dispense S+F3 </w:t>
      </w:r>
      <w:r w:rsidR="0084442B" w:rsidRPr="00A62DFB">
        <w:rPr>
          <w:b/>
          <w:i/>
          <w:szCs w:val="24"/>
        </w:rPr>
        <w:t xml:space="preserve">– </w:t>
      </w:r>
      <w:r w:rsidR="0084442B">
        <w:rPr>
          <w:szCs w:val="24"/>
        </w:rPr>
        <w:t xml:space="preserve">Dispense menu </w:t>
      </w:r>
      <w:r w:rsidR="0084442B">
        <w:t xml:space="preserve">is used to dispense medication to a patient, script maintenance and also switch patient regimen. </w:t>
      </w:r>
      <w:r w:rsidR="00A62DFB">
        <w:t>A patients’ status can also be changed from here</w:t>
      </w:r>
      <w:r w:rsidR="0084442B">
        <w:t>.</w:t>
      </w:r>
    </w:p>
    <w:p w:rsidR="00CB3800" w:rsidRPr="0082404F" w:rsidRDefault="00B9142E" w:rsidP="00A16BB5">
      <w:pPr>
        <w:ind w:left="720" w:hanging="720"/>
        <w:rPr>
          <w:b/>
          <w:i/>
          <w:szCs w:val="24"/>
          <w:highlight w:val="yellow"/>
        </w:rPr>
      </w:pPr>
      <w:r w:rsidRPr="00CB3800">
        <w:rPr>
          <w:b/>
          <w:i/>
          <w:szCs w:val="24"/>
        </w:rPr>
        <w:t>Patient View S+F4</w:t>
      </w:r>
      <w:r w:rsidR="00CB3800" w:rsidRPr="00CB3800">
        <w:rPr>
          <w:b/>
          <w:i/>
          <w:szCs w:val="24"/>
        </w:rPr>
        <w:t xml:space="preserve"> - </w:t>
      </w:r>
      <w:r w:rsidR="00CB3800">
        <w:t>Patient view menu is used to view or find a patient and to edit or update patient’s information. This menu can also be used for patient credentials look up.</w:t>
      </w:r>
    </w:p>
    <w:p w:rsidR="00B9142E" w:rsidRPr="00CB3800" w:rsidRDefault="00B9142E" w:rsidP="00A16BB5">
      <w:pPr>
        <w:ind w:left="720" w:hanging="720"/>
        <w:rPr>
          <w:szCs w:val="24"/>
        </w:rPr>
      </w:pPr>
      <w:r w:rsidRPr="00CB3800">
        <w:rPr>
          <w:b/>
          <w:i/>
          <w:szCs w:val="24"/>
        </w:rPr>
        <w:t>Patient Add Ctrl+F4</w:t>
      </w:r>
      <w:r w:rsidR="00CB3800" w:rsidRPr="00CB3800">
        <w:rPr>
          <w:b/>
          <w:i/>
          <w:szCs w:val="24"/>
        </w:rPr>
        <w:t xml:space="preserve"> - </w:t>
      </w:r>
      <w:r w:rsidR="00CB3800" w:rsidRPr="00CB3800">
        <w:rPr>
          <w:szCs w:val="24"/>
        </w:rPr>
        <w:t xml:space="preserve">Patient Add </w:t>
      </w:r>
      <w:r w:rsidR="00CB3800" w:rsidRPr="00ED431E">
        <w:rPr>
          <w:szCs w:val="24"/>
        </w:rPr>
        <w:t>menu is used to add new patients onto the system, new patients started or transferred patients</w:t>
      </w:r>
      <w:r w:rsidR="00CB3800">
        <w:rPr>
          <w:szCs w:val="24"/>
        </w:rPr>
        <w:t xml:space="preserve">, </w:t>
      </w:r>
    </w:p>
    <w:p w:rsidR="00B9142E" w:rsidRPr="00ED431E" w:rsidRDefault="00B9142E" w:rsidP="00A16BB5">
      <w:pPr>
        <w:ind w:left="720" w:hanging="720"/>
        <w:rPr>
          <w:szCs w:val="24"/>
          <w:highlight w:val="yellow"/>
        </w:rPr>
      </w:pPr>
      <w:r w:rsidRPr="00ED431E">
        <w:rPr>
          <w:b/>
          <w:i/>
          <w:szCs w:val="24"/>
        </w:rPr>
        <w:t>Appointments S+F5</w:t>
      </w:r>
      <w:r w:rsidR="00ED431E" w:rsidRPr="00ED431E">
        <w:rPr>
          <w:b/>
          <w:i/>
          <w:szCs w:val="24"/>
        </w:rPr>
        <w:t xml:space="preserve">- </w:t>
      </w:r>
      <w:r w:rsidR="00ED431E">
        <w:t>This menu option is used to view appointments and to check patients who did not come for appointments. Appointments can be viewed and printed</w:t>
      </w:r>
    </w:p>
    <w:p w:rsidR="00B9142E" w:rsidRPr="00A62DFB" w:rsidRDefault="00B9142E" w:rsidP="00A16BB5">
      <w:pPr>
        <w:ind w:left="720" w:hanging="720"/>
        <w:rPr>
          <w:szCs w:val="24"/>
          <w:highlight w:val="yellow"/>
        </w:rPr>
      </w:pPr>
      <w:r w:rsidRPr="00A62DFB">
        <w:rPr>
          <w:b/>
          <w:i/>
          <w:szCs w:val="24"/>
        </w:rPr>
        <w:t>Duplicate</w:t>
      </w:r>
      <w:r w:rsidR="00A62DFB" w:rsidRPr="00A62DFB">
        <w:rPr>
          <w:b/>
          <w:i/>
          <w:szCs w:val="24"/>
        </w:rPr>
        <w:t xml:space="preserve"> – </w:t>
      </w:r>
      <w:r w:rsidR="00A62DFB" w:rsidRPr="00A62DFB">
        <w:rPr>
          <w:szCs w:val="24"/>
        </w:rPr>
        <w:t xml:space="preserve">Here you </w:t>
      </w:r>
      <w:r w:rsidR="00A62DFB">
        <w:rPr>
          <w:szCs w:val="24"/>
        </w:rPr>
        <w:t xml:space="preserve">manage </w:t>
      </w:r>
      <w:r w:rsidR="00A62DFB" w:rsidRPr="00A62DFB">
        <w:rPr>
          <w:szCs w:val="24"/>
        </w:rPr>
        <w:t>your duplicate patien</w:t>
      </w:r>
      <w:r w:rsidR="00A62DFB">
        <w:rPr>
          <w:szCs w:val="24"/>
        </w:rPr>
        <w:t xml:space="preserve">ts as well as un-mark patients wrongly marked at duplicate. </w:t>
      </w:r>
    </w:p>
    <w:p w:rsidR="006A6274" w:rsidRPr="0082404F" w:rsidRDefault="006A6274" w:rsidP="00A16BB5">
      <w:pPr>
        <w:ind w:left="720" w:hanging="720"/>
        <w:rPr>
          <w:b/>
          <w:i/>
          <w:szCs w:val="24"/>
          <w:highlight w:val="yellow"/>
        </w:rPr>
      </w:pPr>
      <w:r w:rsidRPr="00E84A3E">
        <w:rPr>
          <w:b/>
          <w:i/>
          <w:szCs w:val="24"/>
        </w:rPr>
        <w:t>Receiving Stock S+F7</w:t>
      </w:r>
      <w:r w:rsidR="00E84A3E" w:rsidRPr="00E84A3E">
        <w:rPr>
          <w:b/>
          <w:i/>
          <w:szCs w:val="24"/>
        </w:rPr>
        <w:t xml:space="preserve"> - </w:t>
      </w:r>
      <w:r w:rsidR="00E84A3E" w:rsidRPr="00E84A3E">
        <w:t>This</w:t>
      </w:r>
      <w:r w:rsidR="00E84A3E">
        <w:t xml:space="preserve"> menu option is used when receiving stock from the supplier</w:t>
      </w:r>
      <w:r w:rsidR="00A62DFB">
        <w:t xml:space="preserve"> or CMS</w:t>
      </w:r>
      <w:r w:rsidR="00E84A3E">
        <w:t>.</w:t>
      </w:r>
      <w:r w:rsidR="00A62DFB">
        <w:t xml:space="preserve"> This menu is also used to receive stock from other facilities.</w:t>
      </w:r>
    </w:p>
    <w:p w:rsidR="006A6274" w:rsidRPr="00A62DFB" w:rsidRDefault="006A6274" w:rsidP="00A16BB5">
      <w:pPr>
        <w:ind w:left="720" w:hanging="720"/>
        <w:rPr>
          <w:szCs w:val="24"/>
        </w:rPr>
      </w:pPr>
      <w:r w:rsidRPr="00A62DFB">
        <w:rPr>
          <w:b/>
          <w:i/>
          <w:szCs w:val="24"/>
        </w:rPr>
        <w:t>Issue OUT S+F8</w:t>
      </w:r>
      <w:r w:rsidR="00A62DFB" w:rsidRPr="00A62DFB">
        <w:rPr>
          <w:b/>
          <w:i/>
          <w:szCs w:val="24"/>
        </w:rPr>
        <w:t xml:space="preserve"> – </w:t>
      </w:r>
      <w:r w:rsidR="00A62DFB" w:rsidRPr="00A62DFB">
        <w:rPr>
          <w:szCs w:val="24"/>
        </w:rPr>
        <w:t xml:space="preserve">This menu is used to issue stock out. This can be to IMAI sites, wards or other facilities. </w:t>
      </w:r>
    </w:p>
    <w:p w:rsidR="006A6274" w:rsidRPr="00A62DFB" w:rsidRDefault="00A62DFB" w:rsidP="00A16BB5">
      <w:pPr>
        <w:ind w:left="720" w:hanging="720"/>
        <w:rPr>
          <w:szCs w:val="24"/>
        </w:rPr>
      </w:pPr>
      <w:r w:rsidRPr="00A62DFB">
        <w:rPr>
          <w:b/>
          <w:i/>
          <w:szCs w:val="24"/>
        </w:rPr>
        <w:t xml:space="preserve">Medicines S+F6 – </w:t>
      </w:r>
      <w:r w:rsidRPr="00A62DFB">
        <w:rPr>
          <w:szCs w:val="24"/>
        </w:rPr>
        <w:t xml:space="preserve">The medicine menu is used to manage your </w:t>
      </w:r>
      <w:r w:rsidR="00AE67C3" w:rsidRPr="00A62DFB">
        <w:rPr>
          <w:szCs w:val="24"/>
        </w:rPr>
        <w:t>medicines</w:t>
      </w:r>
      <w:r w:rsidR="00AE67C3">
        <w:rPr>
          <w:szCs w:val="24"/>
        </w:rPr>
        <w:t>;</w:t>
      </w:r>
      <w:r w:rsidRPr="00A62DFB">
        <w:rPr>
          <w:szCs w:val="24"/>
        </w:rPr>
        <w:t xml:space="preserve"> check </w:t>
      </w:r>
      <w:r w:rsidR="00AE67C3">
        <w:rPr>
          <w:szCs w:val="24"/>
        </w:rPr>
        <w:t xml:space="preserve">your </w:t>
      </w:r>
      <w:r w:rsidRPr="00A62DFB">
        <w:rPr>
          <w:szCs w:val="24"/>
        </w:rPr>
        <w:t>stock levels and quantification.</w:t>
      </w:r>
    </w:p>
    <w:p w:rsidR="006A6274" w:rsidRPr="00AE67C3" w:rsidRDefault="006A6274" w:rsidP="00A16BB5">
      <w:pPr>
        <w:rPr>
          <w:szCs w:val="24"/>
        </w:rPr>
      </w:pPr>
      <w:r w:rsidRPr="00AE67C3">
        <w:rPr>
          <w:b/>
          <w:i/>
          <w:szCs w:val="24"/>
        </w:rPr>
        <w:t>Stock Take S+F10</w:t>
      </w:r>
      <w:r w:rsidR="00AE67C3" w:rsidRPr="00AE67C3">
        <w:rPr>
          <w:b/>
          <w:i/>
          <w:szCs w:val="24"/>
        </w:rPr>
        <w:t xml:space="preserve"> – </w:t>
      </w:r>
      <w:r w:rsidR="00AE67C3" w:rsidRPr="00AE67C3">
        <w:rPr>
          <w:szCs w:val="24"/>
        </w:rPr>
        <w:t>Is used to do stock takes and update your stock levels.</w:t>
      </w:r>
    </w:p>
    <w:p w:rsidR="006A6274" w:rsidRPr="00AE67C3" w:rsidRDefault="006A6274" w:rsidP="00A16BB5">
      <w:pPr>
        <w:rPr>
          <w:szCs w:val="24"/>
          <w:highlight w:val="yellow"/>
        </w:rPr>
      </w:pPr>
      <w:r w:rsidRPr="00AE67C3">
        <w:rPr>
          <w:b/>
          <w:i/>
          <w:szCs w:val="24"/>
        </w:rPr>
        <w:t>Quantification S+F9</w:t>
      </w:r>
      <w:r w:rsidR="00AE67C3" w:rsidRPr="00AE67C3">
        <w:rPr>
          <w:b/>
          <w:i/>
          <w:szCs w:val="24"/>
        </w:rPr>
        <w:t xml:space="preserve"> – </w:t>
      </w:r>
      <w:r w:rsidR="00AE67C3" w:rsidRPr="00AE67C3">
        <w:rPr>
          <w:szCs w:val="24"/>
        </w:rPr>
        <w:t>This is used to check your quantifications at a glance for planning purposes.</w:t>
      </w:r>
    </w:p>
    <w:p w:rsidR="00AE67C3" w:rsidRPr="00AE67C3" w:rsidRDefault="006A6274" w:rsidP="00A16BB5">
      <w:pPr>
        <w:ind w:left="720" w:hanging="720"/>
        <w:rPr>
          <w:szCs w:val="24"/>
        </w:rPr>
      </w:pPr>
      <w:r w:rsidRPr="00AE67C3">
        <w:rPr>
          <w:b/>
          <w:i/>
          <w:szCs w:val="24"/>
        </w:rPr>
        <w:t>Create ProForma</w:t>
      </w:r>
      <w:r w:rsidR="00AE67C3" w:rsidRPr="00AE67C3">
        <w:rPr>
          <w:b/>
          <w:i/>
          <w:szCs w:val="24"/>
        </w:rPr>
        <w:t xml:space="preserve"> - </w:t>
      </w:r>
      <w:r w:rsidR="00AE67C3" w:rsidRPr="00AE67C3">
        <w:rPr>
          <w:szCs w:val="24"/>
        </w:rPr>
        <w:t>This is used to create pro-forma invoices or pick slips for medicines dispensed to IMAI sites.</w:t>
      </w:r>
    </w:p>
    <w:p w:rsidR="006A6274" w:rsidRPr="005916AB" w:rsidRDefault="006A6274" w:rsidP="00A16BB5">
      <w:pPr>
        <w:ind w:left="720" w:hanging="720"/>
        <w:rPr>
          <w:szCs w:val="24"/>
        </w:rPr>
      </w:pPr>
      <w:r w:rsidRPr="005916AB">
        <w:rPr>
          <w:b/>
          <w:i/>
          <w:szCs w:val="24"/>
        </w:rPr>
        <w:t>Process ProForma</w:t>
      </w:r>
      <w:r w:rsidR="00AE67C3" w:rsidRPr="005916AB">
        <w:rPr>
          <w:b/>
          <w:i/>
          <w:szCs w:val="24"/>
        </w:rPr>
        <w:t xml:space="preserve"> </w:t>
      </w:r>
      <w:r w:rsidR="005916AB" w:rsidRPr="005916AB">
        <w:rPr>
          <w:b/>
          <w:i/>
          <w:szCs w:val="24"/>
        </w:rPr>
        <w:t>–</w:t>
      </w:r>
      <w:r w:rsidR="00AE67C3" w:rsidRPr="005916AB">
        <w:rPr>
          <w:b/>
          <w:i/>
          <w:szCs w:val="24"/>
        </w:rPr>
        <w:t xml:space="preserve"> </w:t>
      </w:r>
      <w:r w:rsidR="005916AB" w:rsidRPr="005916AB">
        <w:rPr>
          <w:szCs w:val="24"/>
        </w:rPr>
        <w:t>This menu is used to process pro-formas that have returned in order to update patient details and stock quantities.</w:t>
      </w:r>
    </w:p>
    <w:p w:rsidR="006A6274" w:rsidRPr="005916AB" w:rsidRDefault="006A6274" w:rsidP="00A16BB5">
      <w:pPr>
        <w:ind w:left="720" w:hanging="720"/>
        <w:rPr>
          <w:szCs w:val="24"/>
        </w:rPr>
      </w:pPr>
      <w:r w:rsidRPr="005916AB">
        <w:rPr>
          <w:b/>
          <w:i/>
          <w:szCs w:val="24"/>
        </w:rPr>
        <w:t>Export to Mobile</w:t>
      </w:r>
      <w:r w:rsidR="005916AB" w:rsidRPr="005916AB">
        <w:rPr>
          <w:b/>
          <w:i/>
          <w:szCs w:val="24"/>
        </w:rPr>
        <w:t xml:space="preserve"> – </w:t>
      </w:r>
      <w:r w:rsidR="005916AB" w:rsidRPr="005916AB">
        <w:rPr>
          <w:szCs w:val="24"/>
        </w:rPr>
        <w:t>this menu is used to load files onto the mobile device for outreach dispensing; it is also used to transfer data back from the device and do to the verification of mobile dispensing.</w:t>
      </w:r>
    </w:p>
    <w:p w:rsidR="00346954" w:rsidRPr="00346954" w:rsidRDefault="00346954" w:rsidP="00A16BB5">
      <w:pPr>
        <w:rPr>
          <w:szCs w:val="24"/>
        </w:rPr>
      </w:pPr>
      <w:r w:rsidRPr="00346954">
        <w:rPr>
          <w:szCs w:val="24"/>
        </w:rPr>
        <w:t>To exit the syst</w:t>
      </w:r>
      <w:r>
        <w:rPr>
          <w:szCs w:val="24"/>
        </w:rPr>
        <w:t>em, click on “Quit”</w:t>
      </w:r>
    </w:p>
    <w:p w:rsidR="007E0C77" w:rsidRDefault="007E0C77" w:rsidP="00A16BB5"/>
    <w:p w:rsidR="00F579E6" w:rsidRPr="008D21AD" w:rsidRDefault="007E0C77" w:rsidP="00A16BB5">
      <w:pPr>
        <w:pStyle w:val="Heading1"/>
      </w:pPr>
      <w:r>
        <w:br w:type="page"/>
      </w:r>
      <w:bookmarkStart w:id="8" w:name="_Toc329175735"/>
      <w:r w:rsidR="009C057E">
        <w:lastRenderedPageBreak/>
        <w:t xml:space="preserve">CHAPTER 2: </w:t>
      </w:r>
      <w:r w:rsidR="008D21AD" w:rsidRPr="008D21AD">
        <w:t>PATIENT MANAGEMENT</w:t>
      </w:r>
      <w:bookmarkEnd w:id="8"/>
    </w:p>
    <w:p w:rsidR="00A5431C" w:rsidRPr="00923283" w:rsidRDefault="008D21AD" w:rsidP="00923283">
      <w:pPr>
        <w:pStyle w:val="Heading2"/>
        <w:rPr>
          <w:rFonts w:ascii="Times New Roman" w:hAnsi="Times New Roman"/>
          <w:caps/>
        </w:rPr>
      </w:pPr>
      <w:bookmarkStart w:id="9" w:name="_Toc329175736"/>
      <w:r w:rsidRPr="00923283">
        <w:rPr>
          <w:rFonts w:ascii="Times New Roman" w:hAnsi="Times New Roman"/>
          <w:caps/>
        </w:rPr>
        <w:t>A</w:t>
      </w:r>
      <w:r w:rsidR="00966260" w:rsidRPr="00923283">
        <w:rPr>
          <w:rFonts w:ascii="Times New Roman" w:hAnsi="Times New Roman"/>
          <w:caps/>
        </w:rPr>
        <w:t xml:space="preserve">. </w:t>
      </w:r>
      <w:r w:rsidR="00647A28" w:rsidRPr="00923283">
        <w:rPr>
          <w:rFonts w:ascii="Times New Roman" w:hAnsi="Times New Roman"/>
          <w:caps/>
        </w:rPr>
        <w:t>Adding Patients</w:t>
      </w:r>
      <w:bookmarkEnd w:id="9"/>
    </w:p>
    <w:p w:rsidR="00647A28" w:rsidRDefault="003E7B3B" w:rsidP="00A16BB5">
      <w:r>
        <w:t>The form below is used to add p</w:t>
      </w:r>
      <w:r w:rsidR="00627A0B">
        <w:t>atients who</w:t>
      </w:r>
      <w:r>
        <w:t xml:space="preserve"> do not have a pharmacy record on the facility’s EDT; (</w:t>
      </w:r>
      <w:proofErr w:type="spellStart"/>
      <w:r>
        <w:t>i</w:t>
      </w:r>
      <w:proofErr w:type="spellEnd"/>
      <w:r>
        <w:t>)</w:t>
      </w:r>
      <w:r w:rsidR="00627A0B">
        <w:t xml:space="preserve"> pa</w:t>
      </w:r>
      <w:r>
        <w:t xml:space="preserve">tients starting treatment today, (ii) </w:t>
      </w:r>
      <w:r w:rsidR="00627A0B">
        <w:t>patients transferred from another hospital</w:t>
      </w:r>
      <w:r>
        <w:t xml:space="preserve"> and (iii) in-transit patients</w:t>
      </w:r>
      <w:r w:rsidR="00627A0B">
        <w:t>.</w:t>
      </w:r>
    </w:p>
    <w:p w:rsidR="00A437D0" w:rsidRDefault="00647A28" w:rsidP="00A16BB5">
      <w:r>
        <w:t>Using the mouse, point to the “Patients Add</w:t>
      </w:r>
      <w:r w:rsidR="003461D0">
        <w:t xml:space="preserve"> Ctrl+F4</w:t>
      </w:r>
      <w:r>
        <w:t>”</w:t>
      </w:r>
      <w:r w:rsidR="00F579E6">
        <w:t xml:space="preserve"> option</w:t>
      </w:r>
      <w:r>
        <w:t xml:space="preserve"> on the main menu and click once. The screen as shown below</w:t>
      </w:r>
      <w:r w:rsidR="00D01969">
        <w:t xml:space="preserve"> (Figure 2.1)</w:t>
      </w:r>
      <w:r>
        <w:t xml:space="preserve"> will appear.</w:t>
      </w:r>
    </w:p>
    <w:p w:rsidR="00C023AA" w:rsidRPr="00C023AA" w:rsidRDefault="00C023AA" w:rsidP="000A19A4">
      <w:pPr>
        <w:jc w:val="center"/>
        <w:rPr>
          <w:b/>
        </w:rPr>
      </w:pPr>
      <w:r w:rsidRPr="00C023AA">
        <w:rPr>
          <w:b/>
        </w:rPr>
        <w:t xml:space="preserve">Figure </w:t>
      </w:r>
      <w:r w:rsidR="00941D0E">
        <w:rPr>
          <w:b/>
        </w:rPr>
        <w:t>2.1</w:t>
      </w:r>
    </w:p>
    <w:p w:rsidR="00A437D0" w:rsidRDefault="0035465A" w:rsidP="00A16BB5">
      <w:pPr>
        <w:jc w:val="center"/>
      </w:pPr>
      <w:r>
        <w:rPr>
          <w:noProof/>
          <w:lang w:val="en-ZA" w:eastAsia="en-ZA"/>
        </w:rPr>
        <w:drawing>
          <wp:inline distT="0" distB="0" distL="0" distR="0">
            <wp:extent cx="5943600" cy="4195445"/>
            <wp:effectExtent l="19050" t="0" r="0" b="0"/>
            <wp:docPr id="93" name="Picture 92" descr="Patient Ad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Add 1.jpg"/>
                    <pic:cNvPicPr/>
                  </pic:nvPicPr>
                  <pic:blipFill>
                    <a:blip r:embed="rId33" cstate="print"/>
                    <a:stretch>
                      <a:fillRect/>
                    </a:stretch>
                  </pic:blipFill>
                  <pic:spPr>
                    <a:xfrm>
                      <a:off x="0" y="0"/>
                      <a:ext cx="5943600" cy="4195445"/>
                    </a:xfrm>
                    <a:prstGeom prst="rect">
                      <a:avLst/>
                    </a:prstGeom>
                  </pic:spPr>
                </pic:pic>
              </a:graphicData>
            </a:graphic>
          </wp:inline>
        </w:drawing>
      </w:r>
    </w:p>
    <w:p w:rsidR="0037456B" w:rsidRDefault="00647A28" w:rsidP="00A16BB5">
      <w:r>
        <w:t xml:space="preserve">The ART </w:t>
      </w:r>
      <w:r w:rsidR="00A76C44">
        <w:t>N</w:t>
      </w:r>
      <w:r w:rsidR="00714397">
        <w:t xml:space="preserve">o box </w:t>
      </w:r>
      <w:r>
        <w:t>is for the ART pharmacy number</w:t>
      </w:r>
      <w:r w:rsidR="0037456B">
        <w:t xml:space="preserve"> </w:t>
      </w:r>
      <w:r w:rsidR="003E7B3B">
        <w:t xml:space="preserve">and its default value is </w:t>
      </w:r>
      <w:r w:rsidR="0037456B">
        <w:t>“NEW”</w:t>
      </w:r>
      <w:r>
        <w:t>. This number is automatically generated by the computer</w:t>
      </w:r>
      <w:r w:rsidR="0037456B">
        <w:t>.</w:t>
      </w:r>
      <w:r w:rsidR="00FD316B">
        <w:t xml:space="preserve"> </w:t>
      </w:r>
    </w:p>
    <w:p w:rsidR="0037456B" w:rsidRDefault="00602406" w:rsidP="00A16BB5">
      <w:r>
        <w:t>Enter the CDC number (the old patient registration number) in the CDC No box</w:t>
      </w:r>
      <w:r w:rsidR="0037456B">
        <w:t xml:space="preserve">. Press </w:t>
      </w:r>
      <w:r>
        <w:t>“</w:t>
      </w:r>
      <w:r w:rsidR="0037456B">
        <w:t>ENTER</w:t>
      </w:r>
      <w:r>
        <w:t>”</w:t>
      </w:r>
      <w:r w:rsidR="0037456B">
        <w:t xml:space="preserve"> and the cursor moves to the right at “</w:t>
      </w:r>
      <w:r>
        <w:t>Unique No</w:t>
      </w:r>
      <w:r w:rsidR="0037456B">
        <w:t xml:space="preserve">”, this is the </w:t>
      </w:r>
      <w:r>
        <w:t>12 digit number assigned to the patient at ART registration and it is usually on the patient’s blue file (Patient Care Booklet)</w:t>
      </w:r>
      <w:r w:rsidR="00A76C44">
        <w:t>.</w:t>
      </w:r>
      <w:r w:rsidR="00C01382">
        <w:t xml:space="preserve"> </w:t>
      </w:r>
    </w:p>
    <w:p w:rsidR="00627A0B" w:rsidRDefault="00627A0B" w:rsidP="00A16BB5">
      <w:r>
        <w:t>After you have entered the information required in</w:t>
      </w:r>
      <w:r w:rsidR="005D7223">
        <w:t xml:space="preserve"> each</w:t>
      </w:r>
      <w:r>
        <w:t xml:space="preserve"> box, press enter to get to the next box.</w:t>
      </w:r>
    </w:p>
    <w:p w:rsidR="005D7223" w:rsidRPr="008763A9" w:rsidRDefault="005D7223" w:rsidP="00A16BB5">
      <w:pPr>
        <w:rPr>
          <w:b/>
          <w:i/>
        </w:rPr>
      </w:pPr>
      <w:r w:rsidRPr="008763A9">
        <w:rPr>
          <w:b/>
          <w:i/>
        </w:rPr>
        <w:t>Note: when opening this screen, the cursor is automatically on the “</w:t>
      </w:r>
      <w:r w:rsidR="0037456B">
        <w:rPr>
          <w:b/>
          <w:i/>
        </w:rPr>
        <w:t>CDC No:</w:t>
      </w:r>
      <w:r w:rsidRPr="008763A9">
        <w:rPr>
          <w:b/>
          <w:i/>
        </w:rPr>
        <w:t>” box</w:t>
      </w:r>
      <w:r w:rsidR="0037456B">
        <w:rPr>
          <w:b/>
          <w:i/>
        </w:rPr>
        <w:t>.</w:t>
      </w:r>
    </w:p>
    <w:p w:rsidR="00647A28" w:rsidRDefault="00647A28" w:rsidP="00A16BB5">
      <w:r>
        <w:t>Complete the fo</w:t>
      </w:r>
      <w:r w:rsidR="00A76C44">
        <w:t>rm as</w:t>
      </w:r>
      <w:r w:rsidR="005D7223">
        <w:t xml:space="preserve"> it appears on the screen</w:t>
      </w:r>
      <w:r w:rsidR="000F595B">
        <w:t xml:space="preserve"> (see Figure 2.2)</w:t>
      </w:r>
      <w:r w:rsidR="005D7223">
        <w:t>.</w:t>
      </w:r>
    </w:p>
    <w:p w:rsidR="00406BA8" w:rsidRDefault="00406BA8" w:rsidP="00A16BB5">
      <w:pPr>
        <w:rPr>
          <w:b/>
          <w:szCs w:val="24"/>
        </w:rPr>
      </w:pPr>
    </w:p>
    <w:p w:rsidR="0087609E" w:rsidRDefault="0087609E" w:rsidP="00A16BB5">
      <w:pPr>
        <w:rPr>
          <w:b/>
          <w:szCs w:val="24"/>
        </w:rPr>
      </w:pPr>
      <w:r>
        <w:rPr>
          <w:b/>
          <w:szCs w:val="24"/>
        </w:rPr>
        <w:br w:type="page"/>
      </w:r>
    </w:p>
    <w:p w:rsidR="005D7223" w:rsidRPr="001A6F0D" w:rsidRDefault="005D7223" w:rsidP="00A16BB5">
      <w:pPr>
        <w:rPr>
          <w:b/>
          <w:szCs w:val="24"/>
        </w:rPr>
      </w:pPr>
      <w:r w:rsidRPr="001A6F0D">
        <w:rPr>
          <w:b/>
          <w:szCs w:val="24"/>
        </w:rPr>
        <w:lastRenderedPageBreak/>
        <w:t>For new patients:</w:t>
      </w:r>
    </w:p>
    <w:p w:rsidR="00D5390A" w:rsidRDefault="00661373" w:rsidP="00A16BB5">
      <w:pPr>
        <w:numPr>
          <w:ilvl w:val="0"/>
          <w:numId w:val="1"/>
        </w:numPr>
      </w:pPr>
      <w:r>
        <w:t>Enter the “CDC No:”</w:t>
      </w:r>
      <w:r w:rsidR="00D5390A">
        <w:t xml:space="preserve"> this number will appear blue on the screen. Press ENTER.</w:t>
      </w:r>
    </w:p>
    <w:p w:rsidR="00A76C44" w:rsidRDefault="00A76C44" w:rsidP="00A16BB5">
      <w:pPr>
        <w:numPr>
          <w:ilvl w:val="0"/>
          <w:numId w:val="1"/>
        </w:numPr>
      </w:pPr>
      <w:r>
        <w:t xml:space="preserve">Enter the patients’ </w:t>
      </w:r>
      <w:r w:rsidR="00B96379">
        <w:t>unique</w:t>
      </w:r>
      <w:r>
        <w:t xml:space="preserve"> number</w:t>
      </w:r>
      <w:r w:rsidR="008904A4">
        <w:t xml:space="preserve"> as it appears on the passport</w:t>
      </w:r>
      <w:r>
        <w:t xml:space="preserve"> on the right hand </w:t>
      </w:r>
      <w:r w:rsidR="00D5390A">
        <w:t>of the</w:t>
      </w:r>
      <w:r w:rsidR="0037456B">
        <w:t xml:space="preserve"> </w:t>
      </w:r>
      <w:r>
        <w:t>“N</w:t>
      </w:r>
      <w:r w:rsidR="00D5390A">
        <w:t>ew</w:t>
      </w:r>
      <w:r>
        <w:t xml:space="preserve">” box. This number will appear </w:t>
      </w:r>
      <w:r w:rsidR="00D5390A">
        <w:t>red</w:t>
      </w:r>
      <w:r>
        <w:t xml:space="preserve"> on the screen.</w:t>
      </w:r>
      <w:r w:rsidR="00627A0B">
        <w:t xml:space="preserve"> Press “enter”.</w:t>
      </w:r>
    </w:p>
    <w:p w:rsidR="00A76C44" w:rsidRDefault="00627A0B" w:rsidP="00A16BB5">
      <w:pPr>
        <w:numPr>
          <w:ilvl w:val="0"/>
          <w:numId w:val="1"/>
        </w:numPr>
      </w:pPr>
      <w:r>
        <w:t>Type the patient’s first name and press “enter” and type the surname (last name) and press “enter”</w:t>
      </w:r>
      <w:r w:rsidR="005D7223">
        <w:t xml:space="preserve">. </w:t>
      </w:r>
    </w:p>
    <w:p w:rsidR="00A76C44" w:rsidRDefault="00A76C44" w:rsidP="00A16BB5">
      <w:pPr>
        <w:numPr>
          <w:ilvl w:val="0"/>
          <w:numId w:val="1"/>
        </w:numPr>
      </w:pPr>
      <w:r w:rsidRPr="00C832DB">
        <w:rPr>
          <w:b/>
          <w:i/>
        </w:rPr>
        <w:t>Patient’s status</w:t>
      </w:r>
      <w:r>
        <w:t xml:space="preserve">. The status </w:t>
      </w:r>
      <w:r w:rsidR="00D5390A">
        <w:t>“active” should be selected from the drop down arrow.</w:t>
      </w:r>
    </w:p>
    <w:p w:rsidR="006C2603" w:rsidRDefault="006C2603" w:rsidP="00A16BB5">
      <w:pPr>
        <w:numPr>
          <w:ilvl w:val="0"/>
          <w:numId w:val="1"/>
        </w:numPr>
      </w:pPr>
      <w:r>
        <w:rPr>
          <w:b/>
          <w:i/>
        </w:rPr>
        <w:t>Status Changed</w:t>
      </w:r>
      <w:r>
        <w:t>: will automatically change to today’s date.</w:t>
      </w:r>
    </w:p>
    <w:p w:rsidR="006C2603" w:rsidRDefault="006C2603" w:rsidP="00A16BB5">
      <w:pPr>
        <w:numPr>
          <w:ilvl w:val="0"/>
          <w:numId w:val="1"/>
        </w:numPr>
      </w:pPr>
      <w:r w:rsidRPr="00C832DB">
        <w:rPr>
          <w:b/>
          <w:i/>
        </w:rPr>
        <w:t>Language</w:t>
      </w:r>
      <w:r>
        <w:t>. The patient’s preferred language should be selected. The language selected is the language that will appear on the labels. Language is compulsory, without the language, the labels will not print.</w:t>
      </w:r>
      <w:r>
        <w:br/>
        <w:t>To select a language, using the mouse, press the arrow next to language, scroll down to the desired language and click. You can also select a language by typing in the language box the first letters of the language and selecting the correct one. For example, to choose English, type “eng” and the language correlating with the letters will appear in the box. Press ENTER.</w:t>
      </w:r>
    </w:p>
    <w:p w:rsidR="009E00E5" w:rsidRDefault="009E00E5" w:rsidP="00A16BB5">
      <w:pPr>
        <w:numPr>
          <w:ilvl w:val="0"/>
          <w:numId w:val="1"/>
        </w:numPr>
      </w:pPr>
      <w:r>
        <w:rPr>
          <w:b/>
          <w:i/>
        </w:rPr>
        <w:t>Type of Service</w:t>
      </w:r>
      <w:r w:rsidRPr="009E00E5">
        <w:t>:</w:t>
      </w:r>
      <w:r>
        <w:t xml:space="preserve"> Select the type of service from the drop down arrow on the right, (either ART, PEP, or PMTCT)</w:t>
      </w:r>
    </w:p>
    <w:p w:rsidR="004D6023" w:rsidRDefault="004D6023" w:rsidP="00A16BB5">
      <w:pPr>
        <w:numPr>
          <w:ilvl w:val="0"/>
          <w:numId w:val="1"/>
        </w:numPr>
      </w:pPr>
      <w:r w:rsidRPr="00C832DB">
        <w:rPr>
          <w:b/>
          <w:i/>
        </w:rPr>
        <w:t>Date of birth</w:t>
      </w:r>
      <w:r>
        <w:rPr>
          <w:b/>
          <w:i/>
        </w:rPr>
        <w:t>.</w:t>
      </w:r>
      <w:r>
        <w:t xml:space="preserve"> This is compulsory. Enter the date of birth in the format </w:t>
      </w:r>
      <w:proofErr w:type="spellStart"/>
      <w:r>
        <w:t>dd</w:t>
      </w:r>
      <w:proofErr w:type="spellEnd"/>
      <w:r>
        <w:t>/</w:t>
      </w:r>
      <w:r w:rsidR="00D73384">
        <w:t>MM</w:t>
      </w:r>
      <w:r>
        <w:t>/</w:t>
      </w:r>
      <w:proofErr w:type="spellStart"/>
      <w:r>
        <w:t>yyyy</w:t>
      </w:r>
      <w:proofErr w:type="spellEnd"/>
      <w:r>
        <w:t>.</w:t>
      </w:r>
      <w:r w:rsidR="00E36946">
        <w:t xml:space="preserve"> </w:t>
      </w:r>
      <w:r>
        <w:t>(E.g. 15/10/1960).</w:t>
      </w:r>
    </w:p>
    <w:p w:rsidR="004D6023" w:rsidRDefault="004D6023" w:rsidP="00A16BB5">
      <w:pPr>
        <w:numPr>
          <w:ilvl w:val="0"/>
          <w:numId w:val="1"/>
        </w:numPr>
      </w:pPr>
      <w:r w:rsidRPr="00FD608E">
        <w:rPr>
          <w:b/>
          <w:i/>
        </w:rPr>
        <w:t>Enter the gender</w:t>
      </w:r>
      <w:r>
        <w:t>. Type “f” for female and “m” for male</w:t>
      </w:r>
      <w:r w:rsidR="00FD608E">
        <w:t xml:space="preserve"> or select from the drop down arrow on the right</w:t>
      </w:r>
      <w:r>
        <w:t xml:space="preserve">. If a female patient is entered, the pregnancy box will be activated and if </w:t>
      </w:r>
      <w:r w:rsidR="00FD608E">
        <w:t>the patient is pregnant, click i</w:t>
      </w:r>
      <w:r>
        <w:t>n the box.</w:t>
      </w:r>
    </w:p>
    <w:p w:rsidR="00060053" w:rsidRDefault="00060053" w:rsidP="00A16BB5">
      <w:pPr>
        <w:numPr>
          <w:ilvl w:val="0"/>
          <w:numId w:val="1"/>
        </w:numPr>
      </w:pPr>
      <w:r>
        <w:rPr>
          <w:b/>
          <w:i/>
        </w:rPr>
        <w:t>Address</w:t>
      </w:r>
      <w:r w:rsidRPr="00060053">
        <w:t>:</w:t>
      </w:r>
      <w:r>
        <w:t xml:space="preserve"> enter patients’ physical address and press ENTER, select the town from the drop down arrow on the right and press ENTER. </w:t>
      </w:r>
      <w:r w:rsidR="00E507C7">
        <w:t>This applies</w:t>
      </w:r>
      <w:r>
        <w:t xml:space="preserve"> for the </w:t>
      </w:r>
      <w:r w:rsidRPr="00060053">
        <w:rPr>
          <w:b/>
          <w:i/>
        </w:rPr>
        <w:t>Caregiver</w:t>
      </w:r>
      <w:r>
        <w:t xml:space="preserve"> as well.</w:t>
      </w:r>
    </w:p>
    <w:p w:rsidR="009C0A30" w:rsidRDefault="00851DD9" w:rsidP="00A16BB5">
      <w:pPr>
        <w:numPr>
          <w:ilvl w:val="0"/>
          <w:numId w:val="1"/>
        </w:numPr>
      </w:pPr>
      <w:r w:rsidRPr="00C832DB">
        <w:rPr>
          <w:b/>
          <w:i/>
        </w:rPr>
        <w:t>Therapy Start</w:t>
      </w:r>
      <w:r>
        <w:t xml:space="preserve"> – when entering a new patient, </w:t>
      </w:r>
      <w:r w:rsidR="001A0321">
        <w:t xml:space="preserve">enter </w:t>
      </w:r>
      <w:r>
        <w:t xml:space="preserve">the therapy start date (i.e. the date that the entry is being made). </w:t>
      </w:r>
      <w:r w:rsidR="00C832DB">
        <w:t>If the patient is on ARVs already, enter the date the patient started treatment.</w:t>
      </w:r>
    </w:p>
    <w:p w:rsidR="00AA158A" w:rsidRDefault="00627A0B" w:rsidP="00A16BB5">
      <w:pPr>
        <w:numPr>
          <w:ilvl w:val="0"/>
          <w:numId w:val="1"/>
        </w:numPr>
      </w:pPr>
      <w:r>
        <w:t>Enter the patient’s weight</w:t>
      </w:r>
      <w:r w:rsidR="00AA158A">
        <w:t>, the</w:t>
      </w:r>
      <w:r w:rsidR="00EE4A6A">
        <w:t xml:space="preserve"> regimen the patient </w:t>
      </w:r>
      <w:r w:rsidR="00E507C7">
        <w:t>is started on.</w:t>
      </w:r>
    </w:p>
    <w:p w:rsidR="00ED4D55" w:rsidRDefault="00AA158A" w:rsidP="00A16BB5">
      <w:pPr>
        <w:numPr>
          <w:ilvl w:val="0"/>
          <w:numId w:val="1"/>
        </w:numPr>
      </w:pPr>
      <w:r w:rsidRPr="00C832DB">
        <w:rPr>
          <w:b/>
          <w:i/>
        </w:rPr>
        <w:t>Regimen</w:t>
      </w:r>
      <w:r>
        <w:t>. Enter the regimen code (see list of regimen codes in annexure 1). If the patient’s regimen does not appear on the code list, click on the arrow on the regimen box and scroll down to the desired regimen and press enter</w:t>
      </w:r>
      <w:r w:rsidR="00ED4D55">
        <w:t>.</w:t>
      </w:r>
    </w:p>
    <w:p w:rsidR="002B4CBD" w:rsidRDefault="002B4CBD" w:rsidP="00A16BB5">
      <w:pPr>
        <w:numPr>
          <w:ilvl w:val="0"/>
          <w:numId w:val="1"/>
        </w:numPr>
      </w:pPr>
      <w:r w:rsidRPr="002B4CBD">
        <w:rPr>
          <w:b/>
          <w:i/>
        </w:rPr>
        <w:t>Outreach</w:t>
      </w:r>
      <w:r>
        <w:t xml:space="preserve">. Select the facility that the patient belongs to. If the patient belongs to this site, select </w:t>
      </w:r>
      <w:r w:rsidR="003A1154">
        <w:t>your site’s name</w:t>
      </w:r>
      <w:r>
        <w:t xml:space="preserve"> otherwise select the correct outreach site from the drop down menu. This is important as it will allow you to prepare for all the patients selected for that outreach.</w:t>
      </w:r>
    </w:p>
    <w:p w:rsidR="00ED4D55" w:rsidRDefault="00ED4D55" w:rsidP="00A16BB5">
      <w:pPr>
        <w:numPr>
          <w:ilvl w:val="0"/>
          <w:numId w:val="1"/>
        </w:numPr>
      </w:pPr>
      <w:r>
        <w:t xml:space="preserve">Enter all other relevant details and when finished, </w:t>
      </w:r>
      <w:r w:rsidR="00E507C7">
        <w:t>and click on</w:t>
      </w:r>
      <w:r>
        <w:t xml:space="preserve"> save. At this stage, the pharmacy ART number will appear at the ART left hand side box.</w:t>
      </w:r>
    </w:p>
    <w:p w:rsidR="00C023AA" w:rsidRPr="00C023AA" w:rsidRDefault="002717F5" w:rsidP="0087609E">
      <w:pPr>
        <w:jc w:val="center"/>
        <w:rPr>
          <w:b/>
        </w:rPr>
      </w:pPr>
      <w:r>
        <w:br w:type="page"/>
      </w:r>
      <w:r w:rsidR="00C023AA" w:rsidRPr="00C023AA">
        <w:rPr>
          <w:b/>
        </w:rPr>
        <w:lastRenderedPageBreak/>
        <w:t xml:space="preserve">Figure </w:t>
      </w:r>
      <w:r w:rsidR="00941D0E">
        <w:rPr>
          <w:b/>
        </w:rPr>
        <w:t>2.2</w:t>
      </w:r>
    </w:p>
    <w:p w:rsidR="00ED4D55" w:rsidRDefault="002F6134" w:rsidP="00A16BB5">
      <w:pPr>
        <w:jc w:val="center"/>
      </w:pPr>
      <w:r>
        <w:rPr>
          <w:noProof/>
          <w:lang w:val="en-ZA" w:eastAsia="en-ZA"/>
        </w:rPr>
        <w:drawing>
          <wp:inline distT="0" distB="0" distL="0" distR="0">
            <wp:extent cx="5943600" cy="4195445"/>
            <wp:effectExtent l="19050" t="0" r="0" b="0"/>
            <wp:docPr id="94" name="Picture 93" descr="Patient Ad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Add 2.jpg"/>
                    <pic:cNvPicPr/>
                  </pic:nvPicPr>
                  <pic:blipFill>
                    <a:blip r:embed="rId34" cstate="print"/>
                    <a:stretch>
                      <a:fillRect/>
                    </a:stretch>
                  </pic:blipFill>
                  <pic:spPr>
                    <a:xfrm>
                      <a:off x="0" y="0"/>
                      <a:ext cx="5943600" cy="4195445"/>
                    </a:xfrm>
                    <a:prstGeom prst="rect">
                      <a:avLst/>
                    </a:prstGeom>
                  </pic:spPr>
                </pic:pic>
              </a:graphicData>
            </a:graphic>
          </wp:inline>
        </w:drawing>
      </w:r>
    </w:p>
    <w:p w:rsidR="007B77D2" w:rsidRPr="001A6F0D" w:rsidRDefault="005D7223" w:rsidP="0087609E">
      <w:pPr>
        <w:jc w:val="both"/>
        <w:rPr>
          <w:b/>
        </w:rPr>
      </w:pPr>
      <w:r w:rsidRPr="001A6F0D">
        <w:rPr>
          <w:b/>
        </w:rPr>
        <w:t>For transfer-in patients:</w:t>
      </w:r>
    </w:p>
    <w:p w:rsidR="005D7223" w:rsidRDefault="005D7223" w:rsidP="0087609E">
      <w:pPr>
        <w:numPr>
          <w:ilvl w:val="0"/>
          <w:numId w:val="5"/>
        </w:numPr>
        <w:jc w:val="both"/>
      </w:pPr>
      <w:r>
        <w:t>Follow instructions as for new patients.</w:t>
      </w:r>
      <w:r w:rsidR="002F6134">
        <w:t xml:space="preserve"> </w:t>
      </w:r>
    </w:p>
    <w:p w:rsidR="005D7223" w:rsidRDefault="005D7223" w:rsidP="0087609E">
      <w:pPr>
        <w:numPr>
          <w:ilvl w:val="0"/>
          <w:numId w:val="5"/>
        </w:numPr>
        <w:jc w:val="both"/>
      </w:pPr>
      <w:r>
        <w:t xml:space="preserve">On the status box, select </w:t>
      </w:r>
      <w:r w:rsidRPr="005D7223">
        <w:rPr>
          <w:i/>
        </w:rPr>
        <w:t>“Transfer IN”</w:t>
      </w:r>
      <w:r>
        <w:t xml:space="preserve"> from the drop down list and press enter. The system will prompt you to enter the patient’s existing ART number</w:t>
      </w:r>
      <w:r w:rsidR="002E7085">
        <w:t xml:space="preserve"> followed by the existing </w:t>
      </w:r>
      <w:r w:rsidR="002B4CBD">
        <w:t>CDC and Unique numbers</w:t>
      </w:r>
      <w:r>
        <w:t xml:space="preserve"> (see </w:t>
      </w:r>
      <w:r w:rsidR="007E7210">
        <w:t>Figure 2.3</w:t>
      </w:r>
      <w:r>
        <w:t>)</w:t>
      </w:r>
    </w:p>
    <w:p w:rsidR="005D7223" w:rsidRDefault="008763A9" w:rsidP="0087609E">
      <w:pPr>
        <w:numPr>
          <w:ilvl w:val="0"/>
          <w:numId w:val="5"/>
        </w:numPr>
        <w:jc w:val="both"/>
      </w:pPr>
      <w:r w:rsidRPr="00C832DB">
        <w:rPr>
          <w:b/>
          <w:i/>
        </w:rPr>
        <w:t>Therapy Start</w:t>
      </w:r>
      <w:r>
        <w:t xml:space="preserve"> – enter the date that the patient started treatment in the format </w:t>
      </w:r>
      <w:proofErr w:type="spellStart"/>
      <w:r>
        <w:t>dd</w:t>
      </w:r>
      <w:proofErr w:type="spellEnd"/>
      <w:r>
        <w:t>/mm/</w:t>
      </w:r>
      <w:proofErr w:type="spellStart"/>
      <w:r>
        <w:t>yyyy</w:t>
      </w:r>
      <w:proofErr w:type="spellEnd"/>
      <w:r>
        <w:t xml:space="preserve"> (e.g. 24/08/2005)</w:t>
      </w:r>
    </w:p>
    <w:p w:rsidR="00C023AA" w:rsidRPr="00941D0E" w:rsidRDefault="00C023AA" w:rsidP="0087609E">
      <w:pPr>
        <w:keepNext/>
        <w:jc w:val="center"/>
        <w:rPr>
          <w:b/>
        </w:rPr>
      </w:pPr>
      <w:r w:rsidRPr="00941D0E">
        <w:rPr>
          <w:b/>
        </w:rPr>
        <w:lastRenderedPageBreak/>
        <w:t xml:space="preserve">Figure </w:t>
      </w:r>
      <w:r w:rsidR="00941D0E" w:rsidRPr="00941D0E">
        <w:rPr>
          <w:b/>
        </w:rPr>
        <w:t>2.3</w:t>
      </w:r>
    </w:p>
    <w:p w:rsidR="005D7223" w:rsidRDefault="00CB3800" w:rsidP="00A16BB5">
      <w:pPr>
        <w:jc w:val="center"/>
      </w:pPr>
      <w:r>
        <w:rPr>
          <w:noProof/>
          <w:lang w:val="en-ZA" w:eastAsia="en-ZA"/>
        </w:rPr>
        <w:drawing>
          <wp:inline distT="0" distB="0" distL="0" distR="0">
            <wp:extent cx="5943600" cy="4195445"/>
            <wp:effectExtent l="19050" t="0" r="0" b="0"/>
            <wp:docPr id="96" name="Picture 95" descr="Patient Ad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Add 3.jpg"/>
                    <pic:cNvPicPr/>
                  </pic:nvPicPr>
                  <pic:blipFill>
                    <a:blip r:embed="rId35" cstate="print"/>
                    <a:stretch>
                      <a:fillRect/>
                    </a:stretch>
                  </pic:blipFill>
                  <pic:spPr>
                    <a:xfrm>
                      <a:off x="0" y="0"/>
                      <a:ext cx="5943600" cy="4195445"/>
                    </a:xfrm>
                    <a:prstGeom prst="rect">
                      <a:avLst/>
                    </a:prstGeom>
                  </pic:spPr>
                </pic:pic>
              </a:graphicData>
            </a:graphic>
          </wp:inline>
        </w:drawing>
      </w:r>
    </w:p>
    <w:p w:rsidR="002E7085" w:rsidRDefault="002E7085" w:rsidP="00A16BB5">
      <w:r>
        <w:t xml:space="preserve">Once all patient details have been added, </w:t>
      </w:r>
      <w:r w:rsidR="009A7946">
        <w:t>save the record by pressing “Save”</w:t>
      </w:r>
      <w:r>
        <w:t xml:space="preserve"> box. </w:t>
      </w:r>
      <w:r w:rsidR="009A7946">
        <w:t>The screen below (</w:t>
      </w:r>
      <w:r w:rsidR="00406BA8">
        <w:t>F</w:t>
      </w:r>
      <w:r w:rsidR="009A7946">
        <w:t>igure 2.4) will appear. Press “OK” to print the passport label.</w:t>
      </w:r>
    </w:p>
    <w:p w:rsidR="009A7946" w:rsidRPr="00CB4DA1" w:rsidRDefault="009A7946" w:rsidP="00CB4DA1">
      <w:pPr>
        <w:jc w:val="center"/>
        <w:rPr>
          <w:b/>
        </w:rPr>
      </w:pPr>
      <w:bookmarkStart w:id="10" w:name="_Toc237431655"/>
      <w:r w:rsidRPr="00CB4DA1">
        <w:rPr>
          <w:b/>
        </w:rPr>
        <w:t>Figure 2.4</w:t>
      </w:r>
      <w:bookmarkEnd w:id="10"/>
    </w:p>
    <w:p w:rsidR="009A7946" w:rsidRDefault="00CB3800" w:rsidP="00A16BB5">
      <w:pPr>
        <w:jc w:val="center"/>
      </w:pPr>
      <w:r>
        <w:rPr>
          <w:noProof/>
          <w:lang w:val="en-ZA" w:eastAsia="en-ZA"/>
        </w:rPr>
        <w:drawing>
          <wp:inline distT="0" distB="0" distL="0" distR="0">
            <wp:extent cx="3628800" cy="1314000"/>
            <wp:effectExtent l="0" t="0" r="0" b="0"/>
            <wp:docPr id="97" name="Picture 96" descr="Patient Ad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Add 4.jpg"/>
                    <pic:cNvPicPr/>
                  </pic:nvPicPr>
                  <pic:blipFill>
                    <a:blip r:embed="rId36" cstate="print"/>
                    <a:stretch>
                      <a:fillRect/>
                    </a:stretch>
                  </pic:blipFill>
                  <pic:spPr>
                    <a:xfrm>
                      <a:off x="0" y="0"/>
                      <a:ext cx="3628800" cy="1314000"/>
                    </a:xfrm>
                    <a:prstGeom prst="rect">
                      <a:avLst/>
                    </a:prstGeom>
                  </pic:spPr>
                </pic:pic>
              </a:graphicData>
            </a:graphic>
          </wp:inline>
        </w:drawing>
      </w:r>
    </w:p>
    <w:p w:rsidR="009A7946" w:rsidRDefault="009A7946" w:rsidP="00923283">
      <w:bookmarkStart w:id="11" w:name="_Toc237431656"/>
      <w:r>
        <w:t xml:space="preserve">The Patient label is affixed to the patient’s passport and the ART number is used in future </w:t>
      </w:r>
      <w:r w:rsidR="00406BA8">
        <w:t xml:space="preserve">for dispensing and </w:t>
      </w:r>
      <w:r>
        <w:t>to retrieve the patient’s information.</w:t>
      </w:r>
      <w:bookmarkEnd w:id="11"/>
    </w:p>
    <w:p w:rsidR="009A7946" w:rsidRPr="009A7946" w:rsidRDefault="0087609E" w:rsidP="00CB4DA1">
      <w:pPr>
        <w:jc w:val="center"/>
        <w:rPr>
          <w:b/>
        </w:rPr>
      </w:pPr>
      <w:bookmarkStart w:id="12" w:name="_Toc237431657"/>
      <w:r>
        <w:rPr>
          <w:b/>
        </w:rPr>
        <w:t>F</w:t>
      </w:r>
      <w:r w:rsidR="009A7946" w:rsidRPr="009A7946">
        <w:rPr>
          <w:b/>
        </w:rPr>
        <w:t>igure 2.5</w:t>
      </w:r>
      <w:bookmarkEnd w:id="12"/>
    </w:p>
    <w:p w:rsidR="009A7946" w:rsidRDefault="00CB3800" w:rsidP="00A16BB5">
      <w:pPr>
        <w:jc w:val="center"/>
      </w:pPr>
      <w:r>
        <w:rPr>
          <w:noProof/>
          <w:lang w:val="en-ZA" w:eastAsia="en-ZA"/>
        </w:rPr>
        <w:drawing>
          <wp:inline distT="0" distB="0" distL="0" distR="0">
            <wp:extent cx="2599200" cy="1393200"/>
            <wp:effectExtent l="0" t="0" r="0" b="0"/>
            <wp:docPr id="98" name="Picture 97" descr="Patient Add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Add 5.jpg"/>
                    <pic:cNvPicPr/>
                  </pic:nvPicPr>
                  <pic:blipFill>
                    <a:blip r:embed="rId37" cstate="print"/>
                    <a:stretch>
                      <a:fillRect/>
                    </a:stretch>
                  </pic:blipFill>
                  <pic:spPr>
                    <a:xfrm>
                      <a:off x="0" y="0"/>
                      <a:ext cx="2599200" cy="1393200"/>
                    </a:xfrm>
                    <a:prstGeom prst="rect">
                      <a:avLst/>
                    </a:prstGeom>
                  </pic:spPr>
                </pic:pic>
              </a:graphicData>
            </a:graphic>
          </wp:inline>
        </w:drawing>
      </w:r>
    </w:p>
    <w:p w:rsidR="000A19A4" w:rsidRDefault="009A7946" w:rsidP="00A16BB5">
      <w:bookmarkStart w:id="13" w:name="_Toc237431658"/>
      <w:r>
        <w:t>Another record can be added by clicking yes</w:t>
      </w:r>
      <w:r w:rsidR="002258B7">
        <w:t xml:space="preserve"> (Figure 2.5)</w:t>
      </w:r>
      <w:r>
        <w:t>.</w:t>
      </w:r>
    </w:p>
    <w:p w:rsidR="00326469" w:rsidRPr="00923283" w:rsidRDefault="00966260" w:rsidP="00923283">
      <w:pPr>
        <w:pStyle w:val="Heading2"/>
        <w:rPr>
          <w:rFonts w:ascii="Times New Roman" w:hAnsi="Times New Roman"/>
          <w:caps/>
        </w:rPr>
      </w:pPr>
      <w:r w:rsidRPr="00923283">
        <w:rPr>
          <w:rFonts w:ascii="Times New Roman" w:hAnsi="Times New Roman"/>
          <w:caps/>
        </w:rPr>
        <w:br w:type="page"/>
      </w:r>
      <w:bookmarkStart w:id="14" w:name="_Toc329175737"/>
      <w:r w:rsidR="008D21AD" w:rsidRPr="00923283">
        <w:rPr>
          <w:rFonts w:ascii="Times New Roman" w:hAnsi="Times New Roman"/>
          <w:caps/>
        </w:rPr>
        <w:lastRenderedPageBreak/>
        <w:t>B</w:t>
      </w:r>
      <w:r w:rsidRPr="00923283">
        <w:rPr>
          <w:rFonts w:ascii="Times New Roman" w:hAnsi="Times New Roman"/>
          <w:caps/>
        </w:rPr>
        <w:t xml:space="preserve">. </w:t>
      </w:r>
      <w:r w:rsidR="007B77D2" w:rsidRPr="00923283">
        <w:rPr>
          <w:rFonts w:ascii="Times New Roman" w:hAnsi="Times New Roman"/>
          <w:caps/>
        </w:rPr>
        <w:t xml:space="preserve">Patients </w:t>
      </w:r>
      <w:r w:rsidRPr="00923283">
        <w:rPr>
          <w:rFonts w:ascii="Times New Roman" w:hAnsi="Times New Roman"/>
          <w:caps/>
        </w:rPr>
        <w:t>V</w:t>
      </w:r>
      <w:r w:rsidR="007B77D2" w:rsidRPr="00923283">
        <w:rPr>
          <w:rFonts w:ascii="Times New Roman" w:hAnsi="Times New Roman"/>
          <w:caps/>
        </w:rPr>
        <w:t>iew</w:t>
      </w:r>
      <w:bookmarkEnd w:id="13"/>
      <w:bookmarkEnd w:id="14"/>
    </w:p>
    <w:p w:rsidR="00346954" w:rsidRDefault="00415BC2" w:rsidP="0087609E">
      <w:pPr>
        <w:jc w:val="both"/>
      </w:pPr>
      <w:r>
        <w:t>Patient view is the screen that is used to view or find a patient and to edit or update patient’s information. This screen can also be used if the patient has forgotten their pharmacy ART number.</w:t>
      </w:r>
    </w:p>
    <w:p w:rsidR="00326469" w:rsidRDefault="006D43AE" w:rsidP="0087609E">
      <w:pPr>
        <w:jc w:val="both"/>
      </w:pPr>
      <w:r>
        <w:t xml:space="preserve">To get to this screen, you </w:t>
      </w:r>
      <w:r w:rsidR="002C2A1C">
        <w:t>select the “</w:t>
      </w:r>
      <w:r w:rsidR="002C2A1C" w:rsidRPr="00346954">
        <w:rPr>
          <w:b/>
        </w:rPr>
        <w:t>Patient View</w:t>
      </w:r>
      <w:r w:rsidR="002C2A1C">
        <w:t>”</w:t>
      </w:r>
      <w:r>
        <w:t xml:space="preserve"> on the menu</w:t>
      </w:r>
      <w:r w:rsidR="00622898">
        <w:t xml:space="preserve"> on the left</w:t>
      </w:r>
      <w:r>
        <w:t xml:space="preserve"> using the mouse and cli</w:t>
      </w:r>
      <w:r w:rsidR="007E7210">
        <w:t>ck on it (Figure 2.</w:t>
      </w:r>
      <w:r w:rsidR="00415BC2">
        <w:t>6</w:t>
      </w:r>
      <w:r w:rsidR="007E7210">
        <w:t>).</w:t>
      </w:r>
    </w:p>
    <w:p w:rsidR="00415BC2" w:rsidRPr="00415BC2" w:rsidRDefault="00415BC2" w:rsidP="0087609E">
      <w:pPr>
        <w:jc w:val="center"/>
        <w:rPr>
          <w:b/>
        </w:rPr>
      </w:pPr>
      <w:r w:rsidRPr="00415BC2">
        <w:rPr>
          <w:b/>
        </w:rPr>
        <w:t>Figure 2.6</w:t>
      </w:r>
    </w:p>
    <w:p w:rsidR="00415BC2" w:rsidRDefault="0084442B" w:rsidP="00A16BB5">
      <w:pPr>
        <w:jc w:val="center"/>
      </w:pPr>
      <w:r>
        <w:rPr>
          <w:noProof/>
          <w:lang w:val="en-ZA" w:eastAsia="en-ZA"/>
        </w:rPr>
        <w:drawing>
          <wp:inline distT="0" distB="0" distL="0" distR="0">
            <wp:extent cx="5943600" cy="4195445"/>
            <wp:effectExtent l="19050" t="0" r="0" b="0"/>
            <wp:docPr id="99" name="Picture 98" descr="Patient Vi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View 1.jpg"/>
                    <pic:cNvPicPr/>
                  </pic:nvPicPr>
                  <pic:blipFill>
                    <a:blip r:embed="rId38" cstate="print"/>
                    <a:stretch>
                      <a:fillRect/>
                    </a:stretch>
                  </pic:blipFill>
                  <pic:spPr>
                    <a:xfrm>
                      <a:off x="0" y="0"/>
                      <a:ext cx="5943600" cy="4195445"/>
                    </a:xfrm>
                    <a:prstGeom prst="rect">
                      <a:avLst/>
                    </a:prstGeom>
                  </pic:spPr>
                </pic:pic>
              </a:graphicData>
            </a:graphic>
          </wp:inline>
        </w:drawing>
      </w:r>
    </w:p>
    <w:p w:rsidR="00415BC2" w:rsidRDefault="00415BC2" w:rsidP="00A16BB5"/>
    <w:p w:rsidR="00966260" w:rsidRDefault="00415BC2" w:rsidP="0087609E">
      <w:pPr>
        <w:jc w:val="both"/>
      </w:pPr>
      <w:r>
        <w:t xml:space="preserve">On this screen, either </w:t>
      </w:r>
      <w:r w:rsidR="00406BA8">
        <w:t>click on ‘All’</w:t>
      </w:r>
      <w:r>
        <w:t xml:space="preserve"> to view all patients or </w:t>
      </w:r>
      <w:r w:rsidR="00406BA8">
        <w:t>click on ‘Find’</w:t>
      </w:r>
      <w:r>
        <w:t xml:space="preserve"> to search for a particular patient</w:t>
      </w:r>
      <w:r w:rsidR="00406BA8">
        <w:t xml:space="preserve"> by ART number, CDC number, Unique number or Last Name</w:t>
      </w:r>
      <w:r>
        <w:t>.</w:t>
      </w:r>
    </w:p>
    <w:p w:rsidR="00415BC2" w:rsidRPr="007C1EE0" w:rsidRDefault="00415BC2" w:rsidP="00A16BB5">
      <w:pPr>
        <w:rPr>
          <w:b/>
        </w:rPr>
      </w:pPr>
      <w:r w:rsidRPr="007C1EE0">
        <w:rPr>
          <w:b/>
        </w:rPr>
        <w:t>Option 1 - All</w:t>
      </w:r>
    </w:p>
    <w:p w:rsidR="007C1EE0" w:rsidRPr="0087609E" w:rsidRDefault="002717F5" w:rsidP="00A16BB5">
      <w:r>
        <w:t>Show</w:t>
      </w:r>
      <w:r w:rsidR="00406BA8">
        <w:t>s</w:t>
      </w:r>
      <w:r w:rsidR="00B97FED">
        <w:t xml:space="preserve"> all patients on the system, and you browse with the arrows on the bottom to the next patient.</w:t>
      </w:r>
    </w:p>
    <w:p w:rsidR="00C023AA" w:rsidRDefault="00C023AA" w:rsidP="00E36946">
      <w:pPr>
        <w:keepNext/>
        <w:jc w:val="center"/>
        <w:rPr>
          <w:b/>
        </w:rPr>
      </w:pPr>
      <w:r w:rsidRPr="00941D0E">
        <w:rPr>
          <w:b/>
        </w:rPr>
        <w:lastRenderedPageBreak/>
        <w:t xml:space="preserve">Figure </w:t>
      </w:r>
      <w:r w:rsidR="00941D0E" w:rsidRPr="00941D0E">
        <w:rPr>
          <w:b/>
        </w:rPr>
        <w:t>2.</w:t>
      </w:r>
      <w:r w:rsidR="00415BC2">
        <w:rPr>
          <w:b/>
        </w:rPr>
        <w:t>7</w:t>
      </w:r>
    </w:p>
    <w:p w:rsidR="00415BC2" w:rsidRPr="00941D0E" w:rsidRDefault="0084442B" w:rsidP="00A16BB5">
      <w:pPr>
        <w:jc w:val="center"/>
        <w:rPr>
          <w:b/>
        </w:rPr>
      </w:pPr>
      <w:r>
        <w:rPr>
          <w:b/>
          <w:noProof/>
          <w:lang w:val="en-ZA" w:eastAsia="en-ZA"/>
        </w:rPr>
        <w:drawing>
          <wp:inline distT="0" distB="0" distL="0" distR="0">
            <wp:extent cx="5943600" cy="4195445"/>
            <wp:effectExtent l="19050" t="0" r="0" b="0"/>
            <wp:docPr id="100" name="Picture 99" descr="Patient View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View 2.jpg"/>
                    <pic:cNvPicPr/>
                  </pic:nvPicPr>
                  <pic:blipFill>
                    <a:blip r:embed="rId39" cstate="print"/>
                    <a:stretch>
                      <a:fillRect/>
                    </a:stretch>
                  </pic:blipFill>
                  <pic:spPr>
                    <a:xfrm>
                      <a:off x="0" y="0"/>
                      <a:ext cx="5943600" cy="4195445"/>
                    </a:xfrm>
                    <a:prstGeom prst="rect">
                      <a:avLst/>
                    </a:prstGeom>
                  </pic:spPr>
                </pic:pic>
              </a:graphicData>
            </a:graphic>
          </wp:inline>
        </w:drawing>
      </w:r>
    </w:p>
    <w:p w:rsidR="00966260" w:rsidRPr="002258B7" w:rsidRDefault="00966260" w:rsidP="00A16BB5">
      <w:pPr>
        <w:rPr>
          <w:sz w:val="20"/>
        </w:rPr>
      </w:pPr>
    </w:p>
    <w:p w:rsidR="00415BC2" w:rsidRDefault="007C1EE0" w:rsidP="00A16BB5">
      <w:r>
        <w:t>Use the arrows at the bottom of the screen where the record is showing to scroll from patient to patient</w:t>
      </w:r>
      <w:r w:rsidR="002258B7">
        <w:t>.</w:t>
      </w:r>
    </w:p>
    <w:p w:rsidR="00415BC2" w:rsidRPr="007C1EE0" w:rsidRDefault="00415BC2" w:rsidP="0087609E">
      <w:pPr>
        <w:rPr>
          <w:b/>
        </w:rPr>
      </w:pPr>
      <w:r w:rsidRPr="007C1EE0">
        <w:rPr>
          <w:b/>
        </w:rPr>
        <w:t>Option 2 – Find</w:t>
      </w:r>
    </w:p>
    <w:p w:rsidR="007C1EE0" w:rsidRPr="00B77FC6" w:rsidRDefault="00B77FC6" w:rsidP="0087609E">
      <w:pPr>
        <w:jc w:val="center"/>
        <w:rPr>
          <w:b/>
        </w:rPr>
      </w:pPr>
      <w:r w:rsidRPr="00B77FC6">
        <w:rPr>
          <w:b/>
        </w:rPr>
        <w:t>Figure 2.8</w:t>
      </w:r>
    </w:p>
    <w:p w:rsidR="00415BC2" w:rsidRDefault="0084442B" w:rsidP="00A16BB5">
      <w:pPr>
        <w:jc w:val="center"/>
      </w:pPr>
      <w:r>
        <w:rPr>
          <w:noProof/>
          <w:lang w:val="en-ZA" w:eastAsia="en-ZA"/>
        </w:rPr>
        <w:drawing>
          <wp:inline distT="0" distB="0" distL="0" distR="0">
            <wp:extent cx="3657600" cy="1571625"/>
            <wp:effectExtent l="0" t="0" r="0" b="0"/>
            <wp:docPr id="101" name="Picture 100" descr="Patient View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View 3.jpg"/>
                    <pic:cNvPicPr/>
                  </pic:nvPicPr>
                  <pic:blipFill>
                    <a:blip r:embed="rId40" cstate="print"/>
                    <a:stretch>
                      <a:fillRect/>
                    </a:stretch>
                  </pic:blipFill>
                  <pic:spPr>
                    <a:xfrm>
                      <a:off x="0" y="0"/>
                      <a:ext cx="3657600" cy="1571625"/>
                    </a:xfrm>
                    <a:prstGeom prst="rect">
                      <a:avLst/>
                    </a:prstGeom>
                  </pic:spPr>
                </pic:pic>
              </a:graphicData>
            </a:graphic>
          </wp:inline>
        </w:drawing>
      </w:r>
    </w:p>
    <w:p w:rsidR="007C1EE0" w:rsidRDefault="007C1EE0" w:rsidP="00A16BB5">
      <w:pPr>
        <w:numPr>
          <w:ilvl w:val="0"/>
          <w:numId w:val="21"/>
        </w:numPr>
      </w:pPr>
      <w:r>
        <w:t>Select the ART number or unique number or Last name</w:t>
      </w:r>
      <w:r w:rsidR="00406BA8">
        <w:t xml:space="preserve"> or CDC number</w:t>
      </w:r>
      <w:r>
        <w:t xml:space="preserve"> to search for a patient.</w:t>
      </w:r>
    </w:p>
    <w:p w:rsidR="007C1EE0" w:rsidRDefault="00406BA8" w:rsidP="00A16BB5">
      <w:pPr>
        <w:numPr>
          <w:ilvl w:val="0"/>
          <w:numId w:val="21"/>
        </w:numPr>
      </w:pPr>
      <w:r>
        <w:t>Select your search criteria on the right and then e</w:t>
      </w:r>
      <w:r w:rsidR="007C1EE0">
        <w:t xml:space="preserve">nter your </w:t>
      </w:r>
      <w:r>
        <w:t xml:space="preserve">information </w:t>
      </w:r>
      <w:r w:rsidR="007C1EE0">
        <w:t>in the white empty box</w:t>
      </w:r>
      <w:r>
        <w:t>, then click on ‘Find’ as displayed in Figure 2.9.</w:t>
      </w:r>
    </w:p>
    <w:p w:rsidR="002258B7" w:rsidRPr="002258B7" w:rsidRDefault="002258B7" w:rsidP="0087609E">
      <w:pPr>
        <w:keepNext/>
        <w:jc w:val="center"/>
        <w:rPr>
          <w:b/>
          <w:color w:val="000000" w:themeColor="text1"/>
        </w:rPr>
      </w:pPr>
      <w:r>
        <w:rPr>
          <w:b/>
          <w:color w:val="000000" w:themeColor="text1"/>
        </w:rPr>
        <w:lastRenderedPageBreak/>
        <w:t>Figure 2.9</w:t>
      </w:r>
    </w:p>
    <w:p w:rsidR="00406BA8" w:rsidRDefault="002258B7" w:rsidP="00A16BB5">
      <w:pPr>
        <w:jc w:val="center"/>
      </w:pPr>
      <w:r>
        <w:rPr>
          <w:noProof/>
          <w:lang w:val="en-ZA" w:eastAsia="en-ZA"/>
        </w:rPr>
        <w:drawing>
          <wp:inline distT="0" distB="0" distL="0" distR="0">
            <wp:extent cx="3657600" cy="1447800"/>
            <wp:effectExtent l="0" t="0" r="0" b="0"/>
            <wp:docPr id="35" name="Picture 101" descr="Patient View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View 4.jpg"/>
                    <pic:cNvPicPr/>
                  </pic:nvPicPr>
                  <pic:blipFill>
                    <a:blip r:embed="rId41" cstate="print"/>
                    <a:stretch>
                      <a:fillRect/>
                    </a:stretch>
                  </pic:blipFill>
                  <pic:spPr>
                    <a:xfrm>
                      <a:off x="0" y="0"/>
                      <a:ext cx="3657600" cy="1447800"/>
                    </a:xfrm>
                    <a:prstGeom prst="rect">
                      <a:avLst/>
                    </a:prstGeom>
                  </pic:spPr>
                </pic:pic>
              </a:graphicData>
            </a:graphic>
          </wp:inline>
        </w:drawing>
      </w:r>
    </w:p>
    <w:p w:rsidR="007C1EE0" w:rsidRDefault="007C1EE0" w:rsidP="00A16BB5">
      <w:pPr>
        <w:numPr>
          <w:ilvl w:val="0"/>
          <w:numId w:val="21"/>
        </w:numPr>
      </w:pPr>
      <w:r>
        <w:t>Press find or enter twice</w:t>
      </w:r>
    </w:p>
    <w:p w:rsidR="00B77FC6" w:rsidRPr="00B77FC6" w:rsidRDefault="00B77FC6" w:rsidP="00A16BB5">
      <w:pPr>
        <w:ind w:left="720"/>
        <w:rPr>
          <w:b/>
        </w:rPr>
      </w:pPr>
      <w:r w:rsidRPr="00B77FC6">
        <w:rPr>
          <w:b/>
        </w:rPr>
        <w:t>Figure 2.10</w:t>
      </w:r>
    </w:p>
    <w:p w:rsidR="00326469" w:rsidRDefault="0084442B" w:rsidP="00A16BB5">
      <w:pPr>
        <w:jc w:val="center"/>
      </w:pPr>
      <w:r>
        <w:rPr>
          <w:noProof/>
          <w:lang w:val="en-ZA" w:eastAsia="en-ZA"/>
        </w:rPr>
        <w:drawing>
          <wp:inline distT="0" distB="0" distL="0" distR="0">
            <wp:extent cx="5943600" cy="4195445"/>
            <wp:effectExtent l="19050" t="0" r="0" b="0"/>
            <wp:docPr id="103" name="Picture 102" descr="Patient View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View 2.jpg"/>
                    <pic:cNvPicPr/>
                  </pic:nvPicPr>
                  <pic:blipFill>
                    <a:blip r:embed="rId39" cstate="print"/>
                    <a:stretch>
                      <a:fillRect/>
                    </a:stretch>
                  </pic:blipFill>
                  <pic:spPr>
                    <a:xfrm>
                      <a:off x="0" y="0"/>
                      <a:ext cx="5943600" cy="4195445"/>
                    </a:xfrm>
                    <a:prstGeom prst="rect">
                      <a:avLst/>
                    </a:prstGeom>
                  </pic:spPr>
                </pic:pic>
              </a:graphicData>
            </a:graphic>
          </wp:inline>
        </w:drawing>
      </w:r>
    </w:p>
    <w:p w:rsidR="00E36946" w:rsidRDefault="00E36946" w:rsidP="00F742C8"/>
    <w:p w:rsidR="00933F2D" w:rsidRPr="003F7ADC" w:rsidRDefault="00933F2D" w:rsidP="00A16BB5">
      <w:pPr>
        <w:numPr>
          <w:ilvl w:val="0"/>
          <w:numId w:val="7"/>
        </w:numPr>
        <w:outlineLvl w:val="2"/>
        <w:rPr>
          <w:b/>
        </w:rPr>
      </w:pPr>
      <w:bookmarkStart w:id="15" w:name="_Toc329175738"/>
      <w:r w:rsidRPr="003F7ADC">
        <w:rPr>
          <w:b/>
        </w:rPr>
        <w:t>To update patient inf</w:t>
      </w:r>
      <w:r w:rsidR="00D70CBB" w:rsidRPr="003F7ADC">
        <w:rPr>
          <w:b/>
        </w:rPr>
        <w:t>ormation:</w:t>
      </w:r>
      <w:bookmarkEnd w:id="15"/>
    </w:p>
    <w:p w:rsidR="00293D52" w:rsidRDefault="00293D52" w:rsidP="00E36946">
      <w:pPr>
        <w:numPr>
          <w:ilvl w:val="1"/>
          <w:numId w:val="7"/>
        </w:numPr>
        <w:tabs>
          <w:tab w:val="clear" w:pos="1440"/>
          <w:tab w:val="num" w:pos="993"/>
        </w:tabs>
        <w:ind w:left="993"/>
      </w:pPr>
      <w:r>
        <w:t>Select the patient using any of the above methods.</w:t>
      </w:r>
    </w:p>
    <w:p w:rsidR="002258B7" w:rsidRDefault="00293D52" w:rsidP="00E36946">
      <w:pPr>
        <w:numPr>
          <w:ilvl w:val="1"/>
          <w:numId w:val="7"/>
        </w:numPr>
        <w:tabs>
          <w:tab w:val="clear" w:pos="1440"/>
          <w:tab w:val="num" w:pos="993"/>
        </w:tabs>
        <w:ind w:left="993"/>
      </w:pPr>
      <w:r>
        <w:t xml:space="preserve">Press the “Edit” button at the bottom of the screen. The screen will turn yellow and the pop-up information box will appear (see </w:t>
      </w:r>
      <w:r w:rsidR="004D0E9A">
        <w:t>f</w:t>
      </w:r>
      <w:r w:rsidR="007E7210">
        <w:t>igure 2.</w:t>
      </w:r>
      <w:r w:rsidR="004D0E9A">
        <w:t>11 and figure 2.12</w:t>
      </w:r>
      <w:r w:rsidR="007E7210">
        <w:t>)</w:t>
      </w:r>
      <w:r>
        <w:t>. Click OK.</w:t>
      </w:r>
    </w:p>
    <w:p w:rsidR="002258B7" w:rsidRDefault="002258B7" w:rsidP="00E36946">
      <w:pPr>
        <w:keepNext/>
        <w:ind w:left="142"/>
        <w:jc w:val="center"/>
        <w:rPr>
          <w:b/>
        </w:rPr>
      </w:pPr>
      <w:r>
        <w:rPr>
          <w:b/>
        </w:rPr>
        <w:lastRenderedPageBreak/>
        <w:t>Figure 2.</w:t>
      </w:r>
      <w:r w:rsidR="004D0E9A">
        <w:rPr>
          <w:b/>
        </w:rPr>
        <w:t>11</w:t>
      </w:r>
    </w:p>
    <w:p w:rsidR="00293D52" w:rsidRDefault="0084442B" w:rsidP="00A16BB5">
      <w:pPr>
        <w:jc w:val="center"/>
        <w:rPr>
          <w:b/>
        </w:rPr>
      </w:pPr>
      <w:r>
        <w:rPr>
          <w:b/>
          <w:noProof/>
          <w:lang w:val="en-ZA" w:eastAsia="en-ZA"/>
        </w:rPr>
        <w:drawing>
          <wp:inline distT="0" distB="0" distL="0" distR="0">
            <wp:extent cx="5943600" cy="4195445"/>
            <wp:effectExtent l="19050" t="0" r="0" b="0"/>
            <wp:docPr id="106" name="Picture 105" descr="Patient Edi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Edit 2.jpg"/>
                    <pic:cNvPicPr/>
                  </pic:nvPicPr>
                  <pic:blipFill>
                    <a:blip r:embed="rId42" cstate="print"/>
                    <a:stretch>
                      <a:fillRect/>
                    </a:stretch>
                  </pic:blipFill>
                  <pic:spPr>
                    <a:xfrm>
                      <a:off x="0" y="0"/>
                      <a:ext cx="5943600" cy="4195445"/>
                    </a:xfrm>
                    <a:prstGeom prst="rect">
                      <a:avLst/>
                    </a:prstGeom>
                  </pic:spPr>
                </pic:pic>
              </a:graphicData>
            </a:graphic>
          </wp:inline>
        </w:drawing>
      </w:r>
    </w:p>
    <w:p w:rsidR="00C023AA" w:rsidRDefault="00C023AA" w:rsidP="00A16BB5">
      <w:pPr>
        <w:ind w:left="1440"/>
        <w:rPr>
          <w:b/>
        </w:rPr>
      </w:pPr>
      <w:r>
        <w:rPr>
          <w:b/>
        </w:rPr>
        <w:t xml:space="preserve">Figure </w:t>
      </w:r>
      <w:r w:rsidR="00941D0E">
        <w:rPr>
          <w:b/>
        </w:rPr>
        <w:t>2.</w:t>
      </w:r>
      <w:r w:rsidR="00B77FC6">
        <w:rPr>
          <w:b/>
        </w:rPr>
        <w:t>1</w:t>
      </w:r>
      <w:r w:rsidR="004D0E9A">
        <w:rPr>
          <w:b/>
        </w:rPr>
        <w:t>2</w:t>
      </w:r>
    </w:p>
    <w:p w:rsidR="00293D52" w:rsidRDefault="0084442B" w:rsidP="00A16BB5">
      <w:pPr>
        <w:jc w:val="center"/>
      </w:pPr>
      <w:r>
        <w:rPr>
          <w:noProof/>
          <w:lang w:val="en-ZA" w:eastAsia="en-ZA"/>
        </w:rPr>
        <w:drawing>
          <wp:inline distT="0" distB="0" distL="0" distR="0">
            <wp:extent cx="4219575" cy="1628775"/>
            <wp:effectExtent l="19050" t="0" r="9525" b="0"/>
            <wp:docPr id="105" name="Picture 104" descr="Patient Edi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Edit 1.jpg"/>
                    <pic:cNvPicPr/>
                  </pic:nvPicPr>
                  <pic:blipFill>
                    <a:blip r:embed="rId43" cstate="print"/>
                    <a:stretch>
                      <a:fillRect/>
                    </a:stretch>
                  </pic:blipFill>
                  <pic:spPr>
                    <a:xfrm>
                      <a:off x="0" y="0"/>
                      <a:ext cx="4219575" cy="1628775"/>
                    </a:xfrm>
                    <a:prstGeom prst="rect">
                      <a:avLst/>
                    </a:prstGeom>
                  </pic:spPr>
                </pic:pic>
              </a:graphicData>
            </a:graphic>
          </wp:inline>
        </w:drawing>
      </w:r>
    </w:p>
    <w:p w:rsidR="00293D52" w:rsidRDefault="00293D52" w:rsidP="00E36946">
      <w:pPr>
        <w:numPr>
          <w:ilvl w:val="1"/>
          <w:numId w:val="7"/>
        </w:numPr>
        <w:tabs>
          <w:tab w:val="clear" w:pos="1440"/>
          <w:tab w:val="num" w:pos="993"/>
        </w:tabs>
        <w:ind w:left="993"/>
      </w:pPr>
      <w:r>
        <w:t xml:space="preserve">Select the field you require to update </w:t>
      </w:r>
    </w:p>
    <w:p w:rsidR="00293D52" w:rsidRPr="00293D52" w:rsidRDefault="00293D52" w:rsidP="00E36946">
      <w:pPr>
        <w:numPr>
          <w:ilvl w:val="1"/>
          <w:numId w:val="7"/>
        </w:numPr>
        <w:tabs>
          <w:tab w:val="clear" w:pos="1440"/>
          <w:tab w:val="num" w:pos="993"/>
        </w:tabs>
        <w:ind w:left="993"/>
      </w:pPr>
      <w:r>
        <w:t xml:space="preserve">Record changes that have been made on the “Changes” field e.g. </w:t>
      </w:r>
      <w:r w:rsidRPr="00987B22">
        <w:rPr>
          <w:i/>
        </w:rPr>
        <w:t>regimen changed on 17/10/2005</w:t>
      </w:r>
    </w:p>
    <w:p w:rsidR="00293D52" w:rsidRPr="006D00D7" w:rsidRDefault="00293D52" w:rsidP="00E36946">
      <w:pPr>
        <w:numPr>
          <w:ilvl w:val="1"/>
          <w:numId w:val="7"/>
        </w:numPr>
        <w:tabs>
          <w:tab w:val="clear" w:pos="1440"/>
          <w:tab w:val="num" w:pos="993"/>
        </w:tabs>
        <w:ind w:left="993"/>
      </w:pPr>
      <w:r>
        <w:t xml:space="preserve">Press the “Save” button at the bottom of the screen to save the changes. Confirmation that the record has been changed will appear and the screen will turn back to normal </w:t>
      </w:r>
      <w:proofErr w:type="spellStart"/>
      <w:r>
        <w:t>colour</w:t>
      </w:r>
      <w:proofErr w:type="spellEnd"/>
      <w:r>
        <w:t>.</w:t>
      </w:r>
    </w:p>
    <w:p w:rsidR="00293D52" w:rsidRDefault="00293D52" w:rsidP="00A16BB5"/>
    <w:p w:rsidR="00293D52" w:rsidRPr="003F7ADC" w:rsidRDefault="00293D52" w:rsidP="00923283">
      <w:pPr>
        <w:keepNext/>
        <w:numPr>
          <w:ilvl w:val="0"/>
          <w:numId w:val="7"/>
        </w:numPr>
        <w:ind w:left="714" w:hanging="357"/>
        <w:outlineLvl w:val="2"/>
        <w:rPr>
          <w:b/>
        </w:rPr>
      </w:pPr>
      <w:bookmarkStart w:id="16" w:name="_Toc329175739"/>
      <w:r w:rsidRPr="003F7ADC">
        <w:rPr>
          <w:b/>
        </w:rPr>
        <w:t>To view patient’s history</w:t>
      </w:r>
      <w:bookmarkEnd w:id="16"/>
    </w:p>
    <w:p w:rsidR="006D00D7" w:rsidRDefault="00087A65" w:rsidP="00E36946">
      <w:pPr>
        <w:numPr>
          <w:ilvl w:val="1"/>
          <w:numId w:val="7"/>
        </w:numPr>
        <w:tabs>
          <w:tab w:val="clear" w:pos="1440"/>
          <w:tab w:val="num" w:pos="993"/>
        </w:tabs>
        <w:ind w:left="993"/>
      </w:pPr>
      <w:r>
        <w:t>Select the patient using one of the options discussed above.</w:t>
      </w:r>
    </w:p>
    <w:p w:rsidR="00750D25" w:rsidRDefault="00087A65" w:rsidP="00E36946">
      <w:pPr>
        <w:numPr>
          <w:ilvl w:val="1"/>
          <w:numId w:val="7"/>
        </w:numPr>
        <w:tabs>
          <w:tab w:val="clear" w:pos="1440"/>
          <w:tab w:val="num" w:pos="993"/>
        </w:tabs>
        <w:ind w:left="993"/>
      </w:pPr>
      <w:r>
        <w:t>Click on</w:t>
      </w:r>
      <w:r w:rsidR="006B2EE1">
        <w:t xml:space="preserve"> any of </w:t>
      </w:r>
      <w:r>
        <w:t>the history button</w:t>
      </w:r>
      <w:r w:rsidR="006B2EE1">
        <w:t xml:space="preserve">s displayed on the right </w:t>
      </w:r>
      <w:r w:rsidR="00996AB3">
        <w:t xml:space="preserve">of the screen </w:t>
      </w:r>
      <w:r w:rsidR="00996AB3">
        <w:br/>
        <w:t>(see Figure</w:t>
      </w:r>
      <w:r w:rsidR="00B77FC6">
        <w:t>s</w:t>
      </w:r>
      <w:r w:rsidR="00996AB3">
        <w:t xml:space="preserve"> 2.</w:t>
      </w:r>
      <w:r w:rsidR="00B77FC6">
        <w:t>7 and 2.10</w:t>
      </w:r>
      <w:r w:rsidR="00996AB3">
        <w:t>).</w:t>
      </w:r>
    </w:p>
    <w:p w:rsidR="00750D25" w:rsidRDefault="00750D25" w:rsidP="00E36946">
      <w:pPr>
        <w:numPr>
          <w:ilvl w:val="2"/>
          <w:numId w:val="7"/>
        </w:numPr>
        <w:tabs>
          <w:tab w:val="clear" w:pos="2160"/>
          <w:tab w:val="num" w:pos="1843"/>
        </w:tabs>
        <w:ind w:left="1418"/>
      </w:pPr>
      <w:r w:rsidRPr="00750D25">
        <w:rPr>
          <w:b/>
        </w:rPr>
        <w:lastRenderedPageBreak/>
        <w:t>Adherence</w:t>
      </w:r>
      <w:r>
        <w:t xml:space="preserve"> – gives all the recorded adherence changes relating to the selected patient</w:t>
      </w:r>
      <w:r w:rsidR="00B77FC6">
        <w:t>. It provides the adherence graph for the patient.</w:t>
      </w:r>
    </w:p>
    <w:p w:rsidR="00750D25" w:rsidRDefault="00750D25" w:rsidP="00E36946">
      <w:pPr>
        <w:numPr>
          <w:ilvl w:val="2"/>
          <w:numId w:val="7"/>
        </w:numPr>
        <w:tabs>
          <w:tab w:val="clear" w:pos="2160"/>
          <w:tab w:val="num" w:pos="1843"/>
        </w:tabs>
        <w:ind w:left="1418"/>
      </w:pPr>
      <w:r w:rsidRPr="00750D25">
        <w:rPr>
          <w:b/>
        </w:rPr>
        <w:t xml:space="preserve">CD4 </w:t>
      </w:r>
      <w:r>
        <w:t>– gives a record of all CD4 values entered on this patient’s record.</w:t>
      </w:r>
    </w:p>
    <w:p w:rsidR="00750D25" w:rsidRDefault="00750D25" w:rsidP="00E36946">
      <w:pPr>
        <w:numPr>
          <w:ilvl w:val="2"/>
          <w:numId w:val="7"/>
        </w:numPr>
        <w:tabs>
          <w:tab w:val="clear" w:pos="2160"/>
          <w:tab w:val="num" w:pos="1843"/>
        </w:tabs>
        <w:ind w:left="1418"/>
      </w:pPr>
      <w:r>
        <w:rPr>
          <w:b/>
        </w:rPr>
        <w:t xml:space="preserve">Weight </w:t>
      </w:r>
      <w:r>
        <w:t xml:space="preserve">– gives a record of all the </w:t>
      </w:r>
      <w:r w:rsidR="00271C9B">
        <w:t>weight</w:t>
      </w:r>
      <w:r>
        <w:t xml:space="preserve"> changes relating to the selected patient.</w:t>
      </w:r>
    </w:p>
    <w:p w:rsidR="00B77FC6" w:rsidRDefault="00B77FC6" w:rsidP="00E36946">
      <w:pPr>
        <w:numPr>
          <w:ilvl w:val="2"/>
          <w:numId w:val="7"/>
        </w:numPr>
        <w:tabs>
          <w:tab w:val="clear" w:pos="2160"/>
          <w:tab w:val="num" w:pos="1843"/>
        </w:tabs>
        <w:ind w:left="1418"/>
      </w:pPr>
      <w:r>
        <w:rPr>
          <w:b/>
        </w:rPr>
        <w:t xml:space="preserve">Opportunistic Infections </w:t>
      </w:r>
      <w:r>
        <w:t>– Allows seeing the history of other infections that the patient has experienced with the start and ending dates.</w:t>
      </w:r>
    </w:p>
    <w:p w:rsidR="00750D25" w:rsidRDefault="00750D25" w:rsidP="00E36946">
      <w:pPr>
        <w:numPr>
          <w:ilvl w:val="2"/>
          <w:numId w:val="7"/>
        </w:numPr>
        <w:tabs>
          <w:tab w:val="clear" w:pos="2160"/>
          <w:tab w:val="num" w:pos="1843"/>
        </w:tabs>
        <w:ind w:left="1418"/>
      </w:pPr>
      <w:r w:rsidRPr="00750D25">
        <w:rPr>
          <w:b/>
        </w:rPr>
        <w:t>Regimen</w:t>
      </w:r>
      <w:r>
        <w:t xml:space="preserve"> –gives all the regimen changes relating to this patient. For example moving from D4T30/3TC/NVP to AZT/3TC/NVP will be recorded including the date of the regimen change and the person effecting the change.</w:t>
      </w:r>
    </w:p>
    <w:p w:rsidR="00750D25" w:rsidRDefault="00750D25" w:rsidP="00E36946">
      <w:pPr>
        <w:numPr>
          <w:ilvl w:val="2"/>
          <w:numId w:val="7"/>
        </w:numPr>
        <w:tabs>
          <w:tab w:val="clear" w:pos="2160"/>
          <w:tab w:val="num" w:pos="1843"/>
        </w:tabs>
        <w:ind w:left="1418"/>
      </w:pPr>
      <w:r w:rsidRPr="00750D25">
        <w:rPr>
          <w:b/>
        </w:rPr>
        <w:t xml:space="preserve">Status </w:t>
      </w:r>
      <w:r>
        <w:t>– this refers to the patient being changed from one status to another. For example IN Transit to Active</w:t>
      </w:r>
    </w:p>
    <w:p w:rsidR="00087A65" w:rsidRDefault="00750D25" w:rsidP="00E36946">
      <w:pPr>
        <w:numPr>
          <w:ilvl w:val="2"/>
          <w:numId w:val="7"/>
        </w:numPr>
        <w:tabs>
          <w:tab w:val="clear" w:pos="2160"/>
          <w:tab w:val="num" w:pos="1843"/>
        </w:tabs>
        <w:ind w:left="1418"/>
      </w:pPr>
      <w:r w:rsidRPr="00750D25">
        <w:rPr>
          <w:b/>
        </w:rPr>
        <w:t xml:space="preserve">Dispensing </w:t>
      </w:r>
      <w:r>
        <w:t>-</w:t>
      </w:r>
      <w:r w:rsidR="00087A65">
        <w:t xml:space="preserve"> </w:t>
      </w:r>
      <w:r w:rsidR="00E45E26">
        <w:t>For example</w:t>
      </w:r>
      <w:r w:rsidR="00087A65">
        <w:t xml:space="preserve"> </w:t>
      </w:r>
      <w:r w:rsidR="00E45E26">
        <w:t>t</w:t>
      </w:r>
      <w:r w:rsidR="00087A65">
        <w:t xml:space="preserve">he patient’s dispensing details appear </w:t>
      </w:r>
      <w:r w:rsidR="00E45E26">
        <w:t xml:space="preserve">when you select Dispense </w:t>
      </w:r>
      <w:r w:rsidR="00087A65">
        <w:t>(the date of dispensing, the medicines dispensed, quantity dispensed, any dispensing comments and the script number)</w:t>
      </w:r>
    </w:p>
    <w:p w:rsidR="00293D52" w:rsidRDefault="00750D25" w:rsidP="00A16BB5">
      <w:pPr>
        <w:ind w:left="284"/>
      </w:pPr>
      <w:r>
        <w:t>PLEASE NOTE, FOR YOU TO SEE ANY OF THE ABOVE; THERE MUST HAVE BEEN CHANGES THAT WERE RECORDED. IF THERE ARE NO CHANGES, THE FIELDS WILL REMAIN BLANK.</w:t>
      </w:r>
    </w:p>
    <w:p w:rsidR="00E36946" w:rsidRDefault="00E36946" w:rsidP="00F742C8"/>
    <w:p w:rsidR="00D012C7" w:rsidRPr="00923283" w:rsidRDefault="008D21AD" w:rsidP="00923283">
      <w:pPr>
        <w:pStyle w:val="Heading2"/>
        <w:rPr>
          <w:rFonts w:ascii="Times New Roman" w:hAnsi="Times New Roman"/>
          <w:caps/>
        </w:rPr>
      </w:pPr>
      <w:bookmarkStart w:id="17" w:name="_Toc329175740"/>
      <w:r w:rsidRPr="00923283">
        <w:rPr>
          <w:rFonts w:ascii="Times New Roman" w:hAnsi="Times New Roman"/>
          <w:caps/>
        </w:rPr>
        <w:t>C</w:t>
      </w:r>
      <w:r w:rsidR="006D00D7" w:rsidRPr="00923283">
        <w:rPr>
          <w:rFonts w:ascii="Times New Roman" w:hAnsi="Times New Roman"/>
          <w:caps/>
        </w:rPr>
        <w:t xml:space="preserve">. </w:t>
      </w:r>
      <w:r w:rsidR="006D43AE" w:rsidRPr="00923283">
        <w:rPr>
          <w:rFonts w:ascii="Times New Roman" w:hAnsi="Times New Roman"/>
          <w:caps/>
        </w:rPr>
        <w:t>Dispense</w:t>
      </w:r>
      <w:bookmarkEnd w:id="17"/>
    </w:p>
    <w:p w:rsidR="00923283" w:rsidRDefault="00D012C7" w:rsidP="00923283">
      <w:pPr>
        <w:jc w:val="both"/>
      </w:pPr>
      <w:r w:rsidRPr="00D012C7">
        <w:t xml:space="preserve">The </w:t>
      </w:r>
      <w:r w:rsidRPr="00D012C7">
        <w:rPr>
          <w:b/>
        </w:rPr>
        <w:t>Dispense</w:t>
      </w:r>
      <w:r>
        <w:t xml:space="preserve"> screen </w:t>
      </w:r>
      <w:r w:rsidR="00063A4B">
        <w:t>(Figure 2.</w:t>
      </w:r>
      <w:r w:rsidR="00B97FED">
        <w:t>1</w:t>
      </w:r>
      <w:r w:rsidR="00B434CF">
        <w:t>3</w:t>
      </w:r>
      <w:r w:rsidR="00B97FED">
        <w:t>a</w:t>
      </w:r>
      <w:r w:rsidR="00063A4B">
        <w:t xml:space="preserve">) </w:t>
      </w:r>
      <w:r>
        <w:t>is used to d</w:t>
      </w:r>
      <w:r w:rsidR="007A51DF">
        <w:t>ispense medication to a patient, script maintenance a</w:t>
      </w:r>
      <w:r w:rsidR="00923283">
        <w:t>nd also switch patient regimen.</w:t>
      </w:r>
    </w:p>
    <w:p w:rsidR="00C748FF" w:rsidRDefault="00C748FF" w:rsidP="00923283">
      <w:pPr>
        <w:jc w:val="both"/>
      </w:pPr>
      <w:r>
        <w:t xml:space="preserve">The screen can be accessed by clicking the “Dispense” option from the menu. </w:t>
      </w:r>
    </w:p>
    <w:p w:rsidR="00C023AA" w:rsidRPr="00941D0E" w:rsidRDefault="00941D0E" w:rsidP="00E36946">
      <w:pPr>
        <w:keepNext/>
        <w:jc w:val="center"/>
        <w:rPr>
          <w:b/>
        </w:rPr>
      </w:pPr>
      <w:r w:rsidRPr="00941D0E">
        <w:rPr>
          <w:b/>
        </w:rPr>
        <w:lastRenderedPageBreak/>
        <w:t>Figure 2.</w:t>
      </w:r>
      <w:r w:rsidR="00B77FC6">
        <w:rPr>
          <w:b/>
        </w:rPr>
        <w:t>1</w:t>
      </w:r>
      <w:r w:rsidR="00B434CF">
        <w:rPr>
          <w:b/>
        </w:rPr>
        <w:t>3</w:t>
      </w:r>
      <w:r w:rsidR="00FB5B33">
        <w:rPr>
          <w:b/>
        </w:rPr>
        <w:t>a</w:t>
      </w:r>
    </w:p>
    <w:p w:rsidR="00C748FF" w:rsidRDefault="004003D3" w:rsidP="00A16BB5">
      <w:pPr>
        <w:jc w:val="center"/>
      </w:pPr>
      <w:r>
        <w:rPr>
          <w:noProof/>
          <w:lang w:val="en-ZA" w:eastAsia="en-ZA"/>
        </w:rPr>
        <w:drawing>
          <wp:inline distT="0" distB="0" distL="0" distR="0">
            <wp:extent cx="5943600" cy="4195445"/>
            <wp:effectExtent l="19050" t="0" r="0" b="0"/>
            <wp:docPr id="1" name="Picture 0" descr="Dispens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ense 1.jpg"/>
                    <pic:cNvPicPr/>
                  </pic:nvPicPr>
                  <pic:blipFill>
                    <a:blip r:embed="rId44" cstate="print"/>
                    <a:stretch>
                      <a:fillRect/>
                    </a:stretch>
                  </pic:blipFill>
                  <pic:spPr>
                    <a:xfrm>
                      <a:off x="0" y="0"/>
                      <a:ext cx="5943600" cy="4195445"/>
                    </a:xfrm>
                    <a:prstGeom prst="rect">
                      <a:avLst/>
                    </a:prstGeom>
                  </pic:spPr>
                </pic:pic>
              </a:graphicData>
            </a:graphic>
          </wp:inline>
        </w:drawing>
      </w:r>
    </w:p>
    <w:p w:rsidR="00D012C7" w:rsidRDefault="007A51DF" w:rsidP="00A16BB5">
      <w:r>
        <w:t xml:space="preserve">The history </w:t>
      </w:r>
      <w:r w:rsidR="00063A4B">
        <w:t>shortcuts (see Figure 2.</w:t>
      </w:r>
      <w:r w:rsidR="00A81CB6">
        <w:t>1</w:t>
      </w:r>
      <w:r w:rsidR="00003FA3">
        <w:t>3</w:t>
      </w:r>
      <w:r w:rsidR="00FB5B33">
        <w:t>a</w:t>
      </w:r>
      <w:r w:rsidR="00063A4B">
        <w:t>) appear</w:t>
      </w:r>
      <w:r w:rsidR="00281231">
        <w:t xml:space="preserve"> as soon as a patient is selected and </w:t>
      </w:r>
      <w:r>
        <w:t xml:space="preserve">is to </w:t>
      </w:r>
      <w:r w:rsidR="00BF74C8">
        <w:t>the right for</w:t>
      </w:r>
      <w:r>
        <w:t xml:space="preserve"> the user to view the patient’s dispensing history.</w:t>
      </w:r>
    </w:p>
    <w:p w:rsidR="00D012C7" w:rsidRDefault="007A51DF" w:rsidP="00A16BB5">
      <w:r>
        <w:t>The comments line is for entering any dispensing related comments. The comments will also show on the dispensing history/details screen. In the screen under “Viewing the History” below, the comments entered were “</w:t>
      </w:r>
      <w:r w:rsidR="006407F7">
        <w:t>new patient</w:t>
      </w:r>
      <w:r>
        <w:t>”.</w:t>
      </w:r>
    </w:p>
    <w:p w:rsidR="006407F7" w:rsidRDefault="006407F7" w:rsidP="00A16BB5">
      <w:r>
        <w:t>The previous history field displays the comments entered at the last patient’s visit (the visit preceding the current)</w:t>
      </w:r>
    </w:p>
    <w:p w:rsidR="00FB5B33" w:rsidRDefault="00FB5B33" w:rsidP="00A16BB5">
      <w:r>
        <w:t>The DSPV stands for “Days since Previous Visit”. This shows the number of days since the patient last visited the facility. The box below that (showing green with OK on the screen above) will display OK if the DSPV falls within the acceptable range. It will show red and display the number of days missed when applicable (as shown below Figure 2.1</w:t>
      </w:r>
      <w:r w:rsidR="00003FA3">
        <w:t>3</w:t>
      </w:r>
      <w:r>
        <w:t>b)</w:t>
      </w:r>
    </w:p>
    <w:p w:rsidR="003246E3" w:rsidRDefault="003246E3" w:rsidP="00A16BB5">
      <w:r>
        <w:t>When the DSPV button is red, the option to add a date of visit is appear. This date can be obtained from the patient’s passport. If a date is available while patient was in-transit at another facility, please enter the date. This is important for the calculation of adherence.</w:t>
      </w:r>
    </w:p>
    <w:p w:rsidR="00FB5B33" w:rsidRPr="00FB5B33" w:rsidRDefault="00003FA3" w:rsidP="00E36946">
      <w:pPr>
        <w:keepNext/>
        <w:jc w:val="center"/>
        <w:rPr>
          <w:b/>
        </w:rPr>
      </w:pPr>
      <w:r>
        <w:rPr>
          <w:b/>
        </w:rPr>
        <w:lastRenderedPageBreak/>
        <w:t>Figure 2.13</w:t>
      </w:r>
      <w:r w:rsidR="00FB5B33" w:rsidRPr="00FB5B33">
        <w:rPr>
          <w:b/>
        </w:rPr>
        <w:t>b</w:t>
      </w:r>
    </w:p>
    <w:p w:rsidR="00A40F88" w:rsidRDefault="00D96326" w:rsidP="00A16BB5">
      <w:pPr>
        <w:jc w:val="center"/>
      </w:pPr>
      <w:r>
        <w:rPr>
          <w:noProof/>
          <w:lang w:val="en-ZA" w:eastAsia="en-ZA"/>
        </w:rPr>
        <w:drawing>
          <wp:inline distT="0" distB="0" distL="0" distR="0">
            <wp:extent cx="6300470" cy="4447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s Late Red Highlighte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00470" cy="4447540"/>
                    </a:xfrm>
                    <a:prstGeom prst="rect">
                      <a:avLst/>
                    </a:prstGeom>
                  </pic:spPr>
                </pic:pic>
              </a:graphicData>
            </a:graphic>
          </wp:inline>
        </w:drawing>
      </w:r>
    </w:p>
    <w:p w:rsidR="00FB5B33" w:rsidRDefault="00FB5B33" w:rsidP="00A16BB5">
      <w:pPr>
        <w:ind w:firstLine="720"/>
      </w:pPr>
    </w:p>
    <w:p w:rsidR="00A40F88" w:rsidRPr="003F7ADC" w:rsidRDefault="00293D52" w:rsidP="002C1353">
      <w:pPr>
        <w:keepNext/>
        <w:numPr>
          <w:ilvl w:val="0"/>
          <w:numId w:val="39"/>
        </w:numPr>
        <w:outlineLvl w:val="2"/>
        <w:rPr>
          <w:b/>
        </w:rPr>
      </w:pPr>
      <w:bookmarkStart w:id="18" w:name="_Toc329175741"/>
      <w:r w:rsidRPr="003F7ADC">
        <w:rPr>
          <w:b/>
        </w:rPr>
        <w:t>To Dispense</w:t>
      </w:r>
      <w:bookmarkEnd w:id="18"/>
    </w:p>
    <w:p w:rsidR="00293D52" w:rsidRPr="006B3CF9" w:rsidRDefault="00A40F88" w:rsidP="00A16BB5">
      <w:pPr>
        <w:numPr>
          <w:ilvl w:val="0"/>
          <w:numId w:val="8"/>
        </w:numPr>
        <w:rPr>
          <w:color w:val="FF0000"/>
        </w:rPr>
      </w:pPr>
      <w:r>
        <w:t xml:space="preserve">Use the </w:t>
      </w:r>
      <w:r w:rsidR="006B3CF9" w:rsidRPr="006B3CF9">
        <w:rPr>
          <w:b/>
        </w:rPr>
        <w:t>SURNAME</w:t>
      </w:r>
      <w:r>
        <w:t xml:space="preserve"> of the patient or their pharmacy ART number to find a patient. Enter a portion of the name or number and select the appropriate patient from the drop down menu. </w:t>
      </w:r>
      <w:r w:rsidR="00293D52" w:rsidRPr="006B3CF9">
        <w:rPr>
          <w:b/>
          <w:i/>
          <w:color w:val="FF0000"/>
        </w:rPr>
        <w:t>When using the ART number, remember to start with the facility prefix!</w:t>
      </w:r>
    </w:p>
    <w:p w:rsidR="00A40F88" w:rsidRDefault="00A40F88" w:rsidP="00F46155">
      <w:pPr>
        <w:ind w:left="720"/>
      </w:pPr>
      <w:r>
        <w:t xml:space="preserve">To select the patient from the drop down menu, point to the required patient and click. </w:t>
      </w:r>
    </w:p>
    <w:p w:rsidR="00A40F88" w:rsidRDefault="00A40F88" w:rsidP="00F46155">
      <w:pPr>
        <w:ind w:left="720"/>
      </w:pPr>
      <w:r>
        <w:t xml:space="preserve">The patient information will appear as shown below </w:t>
      </w:r>
      <w:r w:rsidR="007D553B">
        <w:t>(see Figure 2.</w:t>
      </w:r>
      <w:r w:rsidR="00A81CB6">
        <w:t>1</w:t>
      </w:r>
      <w:r w:rsidR="00D96326">
        <w:t>4</w:t>
      </w:r>
      <w:r w:rsidR="007D553B">
        <w:t xml:space="preserve">) </w:t>
      </w:r>
      <w:r>
        <w:t>showing the patient name and surname, pharmacy ART number, current date and regimen.</w:t>
      </w:r>
    </w:p>
    <w:p w:rsidR="00E36946" w:rsidRDefault="003F7ADC" w:rsidP="00E36946">
      <w:pPr>
        <w:ind w:left="720"/>
      </w:pPr>
      <w:r>
        <w:t>The screen will also show “routine fill” as a default for all “old” patients</w:t>
      </w:r>
      <w:r w:rsidR="009A40BC">
        <w:t xml:space="preserve"> and Transfer In’s</w:t>
      </w:r>
      <w:r>
        <w:t xml:space="preserve"> and “start” as default for all new patients. To change this, press the arrow next to the “start” box, a drop down menu will appear. Select the reason for the transaction.</w:t>
      </w:r>
      <w:r w:rsidR="00133202" w:rsidRPr="00133202">
        <w:t xml:space="preserve"> </w:t>
      </w:r>
      <w:r w:rsidR="00133202">
        <w:t>After entering the comments, press enter.</w:t>
      </w:r>
    </w:p>
    <w:p w:rsidR="00941D0E" w:rsidRPr="00941D0E" w:rsidRDefault="00941D0E" w:rsidP="00E36946">
      <w:pPr>
        <w:keepNext/>
        <w:ind w:left="720"/>
        <w:jc w:val="center"/>
        <w:rPr>
          <w:b/>
        </w:rPr>
      </w:pPr>
      <w:r>
        <w:rPr>
          <w:b/>
        </w:rPr>
        <w:lastRenderedPageBreak/>
        <w:t>Figure 2.</w:t>
      </w:r>
      <w:r w:rsidR="00D96326">
        <w:rPr>
          <w:b/>
        </w:rPr>
        <w:t>14</w:t>
      </w:r>
    </w:p>
    <w:p w:rsidR="007A51DF" w:rsidRDefault="004003D3" w:rsidP="00F46155">
      <w:pPr>
        <w:jc w:val="center"/>
      </w:pPr>
      <w:r>
        <w:rPr>
          <w:noProof/>
          <w:lang w:val="en-ZA" w:eastAsia="en-ZA"/>
        </w:rPr>
        <w:drawing>
          <wp:inline distT="0" distB="0" distL="0" distR="0">
            <wp:extent cx="5616000" cy="3963600"/>
            <wp:effectExtent l="0" t="0" r="0" b="0"/>
            <wp:docPr id="4" name="Picture 3" descr="Dispense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ense 6.jpg"/>
                    <pic:cNvPicPr/>
                  </pic:nvPicPr>
                  <pic:blipFill>
                    <a:blip r:embed="rId46" cstate="print"/>
                    <a:stretch>
                      <a:fillRect/>
                    </a:stretch>
                  </pic:blipFill>
                  <pic:spPr>
                    <a:xfrm>
                      <a:off x="0" y="0"/>
                      <a:ext cx="5616000" cy="3963600"/>
                    </a:xfrm>
                    <a:prstGeom prst="rect">
                      <a:avLst/>
                    </a:prstGeom>
                  </pic:spPr>
                </pic:pic>
              </a:graphicData>
            </a:graphic>
          </wp:inline>
        </w:drawing>
      </w:r>
    </w:p>
    <w:p w:rsidR="00F46155" w:rsidRPr="00F46155" w:rsidRDefault="003F7ADC" w:rsidP="00F46155">
      <w:pPr>
        <w:keepNext/>
        <w:numPr>
          <w:ilvl w:val="0"/>
          <w:numId w:val="8"/>
        </w:numPr>
        <w:jc w:val="center"/>
        <w:rPr>
          <w:b/>
        </w:rPr>
      </w:pPr>
      <w:r w:rsidRPr="00F46155">
        <w:rPr>
          <w:b/>
          <w:i/>
        </w:rPr>
        <w:t>Selecting medicine</w:t>
      </w:r>
      <w:r w:rsidR="00133202" w:rsidRPr="00F46155">
        <w:rPr>
          <w:b/>
          <w:i/>
        </w:rPr>
        <w:t>s (See Figure</w:t>
      </w:r>
      <w:r w:rsidR="00D96326" w:rsidRPr="00F46155">
        <w:rPr>
          <w:b/>
          <w:i/>
        </w:rPr>
        <w:t xml:space="preserve"> 2.15</w:t>
      </w:r>
      <w:r w:rsidR="00133202" w:rsidRPr="00F46155">
        <w:rPr>
          <w:b/>
          <w:i/>
        </w:rPr>
        <w:t xml:space="preserve"> below)</w:t>
      </w:r>
      <w:r w:rsidRPr="00F46155">
        <w:rPr>
          <w:b/>
          <w:i/>
        </w:rPr>
        <w:t>.</w:t>
      </w:r>
      <w:r>
        <w:t xml:space="preserve"> </w:t>
      </w:r>
    </w:p>
    <w:p w:rsidR="00D96326" w:rsidRPr="00F46155" w:rsidRDefault="00D96326" w:rsidP="00F46155">
      <w:pPr>
        <w:keepNext/>
        <w:numPr>
          <w:ilvl w:val="0"/>
          <w:numId w:val="8"/>
        </w:numPr>
        <w:jc w:val="center"/>
        <w:rPr>
          <w:b/>
        </w:rPr>
      </w:pPr>
      <w:r w:rsidRPr="00F46155">
        <w:rPr>
          <w:b/>
        </w:rPr>
        <w:t>Figure 2.15</w:t>
      </w:r>
    </w:p>
    <w:p w:rsidR="00133202" w:rsidRDefault="00133202" w:rsidP="00A16BB5">
      <w:pPr>
        <w:jc w:val="center"/>
      </w:pPr>
      <w:r>
        <w:rPr>
          <w:noProof/>
          <w:lang w:val="en-ZA" w:eastAsia="en-ZA"/>
        </w:rPr>
        <w:drawing>
          <wp:inline distT="0" distB="0" distL="0" distR="0">
            <wp:extent cx="5612400" cy="3963600"/>
            <wp:effectExtent l="0" t="0" r="0" b="0"/>
            <wp:docPr id="6" name="Picture 5" descr="Dispense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ense 7.jpg"/>
                    <pic:cNvPicPr/>
                  </pic:nvPicPr>
                  <pic:blipFill>
                    <a:blip r:embed="rId47" cstate="print"/>
                    <a:stretch>
                      <a:fillRect/>
                    </a:stretch>
                  </pic:blipFill>
                  <pic:spPr>
                    <a:xfrm>
                      <a:off x="0" y="0"/>
                      <a:ext cx="5612400" cy="3963600"/>
                    </a:xfrm>
                    <a:prstGeom prst="rect">
                      <a:avLst/>
                    </a:prstGeom>
                  </pic:spPr>
                </pic:pic>
              </a:graphicData>
            </a:graphic>
          </wp:inline>
        </w:drawing>
      </w:r>
    </w:p>
    <w:p w:rsidR="00133202" w:rsidRDefault="00133202" w:rsidP="00A16BB5"/>
    <w:p w:rsidR="00133202" w:rsidRDefault="003F7ADC" w:rsidP="002C1353">
      <w:pPr>
        <w:pStyle w:val="ListParagraph"/>
        <w:numPr>
          <w:ilvl w:val="0"/>
          <w:numId w:val="24"/>
        </w:numPr>
        <w:ind w:left="585"/>
        <w:contextualSpacing w:val="0"/>
        <w:jc w:val="both"/>
      </w:pPr>
      <w:r>
        <w:lastRenderedPageBreak/>
        <w:t xml:space="preserve">The cursor will be on the medicine column of the screen. Use the mouse to click on the arrow next to the medicine box. A drop down menu will appear. Select an item from the menu by pointing to it using the mouse or scrolling to it using upwards or downward arrows on the keyboard. Once an item has been highlighted, </w:t>
      </w:r>
      <w:r w:rsidR="009A40BC">
        <w:t xml:space="preserve">click or </w:t>
      </w:r>
      <w:r>
        <w:t xml:space="preserve">press enter. </w:t>
      </w:r>
    </w:p>
    <w:p w:rsidR="00133202" w:rsidRDefault="003F7ADC" w:rsidP="002C1353">
      <w:pPr>
        <w:pStyle w:val="ListParagraph"/>
        <w:ind w:left="585"/>
        <w:contextualSpacing w:val="0"/>
        <w:jc w:val="both"/>
      </w:pPr>
      <w:r>
        <w:t>The name of the medicine including streng</w:t>
      </w:r>
      <w:r w:rsidR="00133202">
        <w:t>th will appear on the next box.</w:t>
      </w:r>
    </w:p>
    <w:p w:rsidR="00133202" w:rsidRDefault="003F7ADC" w:rsidP="002C1353">
      <w:pPr>
        <w:pStyle w:val="ListParagraph"/>
        <w:numPr>
          <w:ilvl w:val="0"/>
          <w:numId w:val="24"/>
        </w:numPr>
        <w:ind w:left="585"/>
        <w:contextualSpacing w:val="0"/>
        <w:jc w:val="both"/>
      </w:pPr>
      <w:r>
        <w:t xml:space="preserve">Press enter and the cursor will be on the quantity (Qty) column, type in the required quantity and press enter. </w:t>
      </w:r>
    </w:p>
    <w:p w:rsidR="00133202" w:rsidRDefault="00133202" w:rsidP="002C1353">
      <w:pPr>
        <w:pStyle w:val="ListParagraph"/>
        <w:numPr>
          <w:ilvl w:val="0"/>
          <w:numId w:val="24"/>
        </w:numPr>
        <w:ind w:left="585"/>
        <w:contextualSpacing w:val="0"/>
        <w:jc w:val="both"/>
      </w:pPr>
      <w:r>
        <w:t xml:space="preserve">Enter the pill count of the tablets the patient has brought with. The PC </w:t>
      </w:r>
      <w:proofErr w:type="gramStart"/>
      <w:r>
        <w:t>Done</w:t>
      </w:r>
      <w:proofErr w:type="gramEnd"/>
      <w:r>
        <w:t xml:space="preserve"> column will automatically change to Yes if a figure is punched in the PC column. If the pill count is zero </w:t>
      </w:r>
      <w:r w:rsidR="001E6440">
        <w:t xml:space="preserve">you have to select Yes in the PC </w:t>
      </w:r>
      <w:proofErr w:type="gramStart"/>
      <w:r w:rsidR="001E6440">
        <w:t>Done</w:t>
      </w:r>
      <w:proofErr w:type="gramEnd"/>
      <w:r w:rsidR="001E6440">
        <w:t xml:space="preserve"> column to move on to the next line.</w:t>
      </w:r>
    </w:p>
    <w:p w:rsidR="00133202" w:rsidRDefault="003F7ADC" w:rsidP="002C1353">
      <w:pPr>
        <w:pStyle w:val="ListParagraph"/>
        <w:numPr>
          <w:ilvl w:val="0"/>
          <w:numId w:val="24"/>
        </w:numPr>
        <w:ind w:left="585"/>
        <w:contextualSpacing w:val="0"/>
        <w:jc w:val="both"/>
      </w:pPr>
      <w:r>
        <w:t>The default dosage will be highlighted. If a different dosage is required, use the arrow next to the box to activate the drop down menu and select from the drop down menu the required dosage, then presses enter.</w:t>
      </w:r>
    </w:p>
    <w:p w:rsidR="001E6440" w:rsidRDefault="003F7ADC" w:rsidP="002C1353">
      <w:pPr>
        <w:pStyle w:val="ListParagraph"/>
        <w:numPr>
          <w:ilvl w:val="0"/>
          <w:numId w:val="24"/>
        </w:numPr>
        <w:ind w:left="585"/>
        <w:contextualSpacing w:val="0"/>
        <w:jc w:val="both"/>
      </w:pPr>
      <w:r>
        <w:t>Press enter again to highlight the number of labels required. The default number of labels is one (1), if more than 1 label is required for the medicine, type the required number and press enter.</w:t>
      </w:r>
      <w:r w:rsidR="009A40BC">
        <w:t xml:space="preserve"> If no labels are required, type zero in the LBL field.</w:t>
      </w:r>
    </w:p>
    <w:p w:rsidR="003F7ADC" w:rsidRDefault="001E6440" w:rsidP="002C1353">
      <w:pPr>
        <w:pStyle w:val="ListParagraph"/>
        <w:numPr>
          <w:ilvl w:val="0"/>
          <w:numId w:val="24"/>
        </w:numPr>
        <w:ind w:left="585"/>
        <w:contextualSpacing w:val="0"/>
        <w:jc w:val="both"/>
      </w:pPr>
      <w:r>
        <w:t xml:space="preserve">Once you have selected </w:t>
      </w:r>
      <w:proofErr w:type="gramStart"/>
      <w:r>
        <w:t>Yes</w:t>
      </w:r>
      <w:proofErr w:type="gramEnd"/>
      <w:r>
        <w:t xml:space="preserve"> for zero pill count and press enter an Adherence Screen</w:t>
      </w:r>
      <w:r w:rsidR="00D96326">
        <w:t xml:space="preserve"> (Figure 2.16) </w:t>
      </w:r>
      <w:r>
        <w:t>will pop up showing the adherence of that specific</w:t>
      </w:r>
      <w:r w:rsidR="005047F1">
        <w:t xml:space="preserve"> medicine.</w:t>
      </w:r>
      <w:r w:rsidR="00042587">
        <w:t xml:space="preserve"> </w:t>
      </w:r>
      <w:r w:rsidR="003F7ADC">
        <w:t>The next line (row) will appear and the arrow on the left hand side will point to the empty line (row)</w:t>
      </w:r>
    </w:p>
    <w:p w:rsidR="00D96326" w:rsidRDefault="00D96326" w:rsidP="00A16BB5">
      <w:pPr>
        <w:pStyle w:val="ListParagraph"/>
        <w:ind w:left="1440"/>
        <w:contextualSpacing w:val="0"/>
      </w:pPr>
    </w:p>
    <w:p w:rsidR="00D96326" w:rsidRPr="00F46155" w:rsidRDefault="00D96326" w:rsidP="00F46155">
      <w:pPr>
        <w:jc w:val="center"/>
        <w:rPr>
          <w:b/>
        </w:rPr>
      </w:pPr>
      <w:r w:rsidRPr="00F46155">
        <w:rPr>
          <w:b/>
        </w:rPr>
        <w:t>Figure 2.16</w:t>
      </w:r>
    </w:p>
    <w:p w:rsidR="00042587" w:rsidRDefault="00042587" w:rsidP="00A16BB5">
      <w:pPr>
        <w:jc w:val="center"/>
        <w:rPr>
          <w:b/>
        </w:rPr>
      </w:pPr>
      <w:r>
        <w:rPr>
          <w:noProof/>
          <w:lang w:val="en-ZA" w:eastAsia="en-ZA"/>
        </w:rPr>
        <w:drawing>
          <wp:inline distT="0" distB="0" distL="0" distR="0">
            <wp:extent cx="3190875" cy="2324100"/>
            <wp:effectExtent l="19050" t="0" r="9525" b="0"/>
            <wp:docPr id="7" name="Picture 6" descr="Dispense Adh Pop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ense Adh Pop up.jpg"/>
                    <pic:cNvPicPr/>
                  </pic:nvPicPr>
                  <pic:blipFill>
                    <a:blip r:embed="rId48" cstate="print"/>
                    <a:stretch>
                      <a:fillRect/>
                    </a:stretch>
                  </pic:blipFill>
                  <pic:spPr>
                    <a:xfrm>
                      <a:off x="0" y="0"/>
                      <a:ext cx="3190875" cy="2324100"/>
                    </a:xfrm>
                    <a:prstGeom prst="rect">
                      <a:avLst/>
                    </a:prstGeom>
                  </pic:spPr>
                </pic:pic>
              </a:graphicData>
            </a:graphic>
          </wp:inline>
        </w:drawing>
      </w:r>
    </w:p>
    <w:p w:rsidR="003F7ADC" w:rsidRDefault="003A1154" w:rsidP="00A16BB5">
      <w:pPr>
        <w:rPr>
          <w:b/>
        </w:rPr>
      </w:pPr>
      <w:r>
        <w:rPr>
          <w:b/>
        </w:rPr>
        <w:t>To Discard Prescription</w:t>
      </w:r>
    </w:p>
    <w:p w:rsidR="003A1154" w:rsidRDefault="003A1154" w:rsidP="00F46155">
      <w:r>
        <w:t xml:space="preserve">After adherence is </w:t>
      </w:r>
      <w:r w:rsidR="00404D08">
        <w:t>calculation has been updated and you want to discard dispensing to that patient you can just click on the ‘Discard’ on the dispensing screen. This you will do if a patient is on the wrong regimen and you need change it, or the patient need to be sent for counseling.</w:t>
      </w:r>
    </w:p>
    <w:p w:rsidR="00FA144D" w:rsidRDefault="00FA144D" w:rsidP="00F46155"/>
    <w:p w:rsidR="00FA144D" w:rsidRPr="00FA144D" w:rsidRDefault="00FA144D" w:rsidP="00F46155">
      <w:pPr>
        <w:rPr>
          <w:b/>
        </w:rPr>
      </w:pPr>
      <w:r w:rsidRPr="00FA144D">
        <w:rPr>
          <w:b/>
        </w:rPr>
        <w:t>To Reverse a Prescription</w:t>
      </w:r>
    </w:p>
    <w:p w:rsidR="00FA144D" w:rsidRDefault="00FA144D" w:rsidP="00FA144D">
      <w:r>
        <w:t xml:space="preserve">After medicines had been dispensed and you realize an error had occurred, wrong medicines had been dispensed or wrong quantities has dispensed, the prescription has to be reversed. In this process the </w:t>
      </w:r>
      <w:r>
        <w:lastRenderedPageBreak/>
        <w:t>complete prescription must be reversed and re-dispensed. The following procedures should be followed in order reverse a prescription:</w:t>
      </w:r>
    </w:p>
    <w:p w:rsidR="00FA144D" w:rsidRDefault="00FA144D" w:rsidP="00FA144D">
      <w:pPr>
        <w:pStyle w:val="ListParagraph"/>
        <w:numPr>
          <w:ilvl w:val="0"/>
          <w:numId w:val="41"/>
        </w:numPr>
      </w:pPr>
      <w:r>
        <w:t>Follow the steps to dispense medicine</w:t>
      </w:r>
    </w:p>
    <w:p w:rsidR="00FA144D" w:rsidRDefault="00FA144D" w:rsidP="00FA144D">
      <w:pPr>
        <w:pStyle w:val="ListParagraph"/>
        <w:numPr>
          <w:ilvl w:val="0"/>
          <w:numId w:val="41"/>
        </w:numPr>
      </w:pPr>
      <w:r>
        <w:t xml:space="preserve">Select Receiving on the type of visit drop down </w:t>
      </w:r>
      <w:r w:rsidR="000A5A54">
        <w:t>menu and select receiving (Figure 2.14)</w:t>
      </w:r>
    </w:p>
    <w:p w:rsidR="000A5A54" w:rsidRDefault="000A5A54" w:rsidP="00FA144D">
      <w:pPr>
        <w:pStyle w:val="ListParagraph"/>
        <w:numPr>
          <w:ilvl w:val="0"/>
          <w:numId w:val="41"/>
        </w:numPr>
      </w:pPr>
      <w:r>
        <w:t xml:space="preserve">The complete list of medicines dispensed previously will </w:t>
      </w:r>
      <w:r w:rsidR="005C51C2">
        <w:t xml:space="preserve">appear in the dispensing screen (Figure </w:t>
      </w:r>
      <w:r w:rsidR="00C06883">
        <w:t>2.17)</w:t>
      </w:r>
    </w:p>
    <w:p w:rsidR="00C06883" w:rsidRPr="00C06883" w:rsidRDefault="00C06883" w:rsidP="00C06883">
      <w:pPr>
        <w:ind w:left="360"/>
        <w:jc w:val="center"/>
        <w:rPr>
          <w:b/>
        </w:rPr>
      </w:pPr>
      <w:r>
        <w:rPr>
          <w:b/>
        </w:rPr>
        <w:t>Figure 2.17</w:t>
      </w:r>
    </w:p>
    <w:p w:rsidR="00C06883" w:rsidRDefault="00C06883" w:rsidP="00C06883">
      <w:pPr>
        <w:ind w:left="360"/>
      </w:pPr>
      <w:r>
        <w:rPr>
          <w:noProof/>
          <w:lang w:val="en-ZA" w:eastAsia="en-ZA"/>
        </w:rPr>
        <w:drawing>
          <wp:inline distT="0" distB="0" distL="0" distR="0">
            <wp:extent cx="6048375" cy="42695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e previous dispensi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54403" cy="4273840"/>
                    </a:xfrm>
                    <a:prstGeom prst="rect">
                      <a:avLst/>
                    </a:prstGeom>
                  </pic:spPr>
                </pic:pic>
              </a:graphicData>
            </a:graphic>
          </wp:inline>
        </w:drawing>
      </w:r>
    </w:p>
    <w:p w:rsidR="000A5A54" w:rsidRDefault="000A5A54" w:rsidP="00FA144D">
      <w:pPr>
        <w:pStyle w:val="ListParagraph"/>
        <w:numPr>
          <w:ilvl w:val="0"/>
          <w:numId w:val="41"/>
        </w:numPr>
      </w:pPr>
      <w:r>
        <w:t>Click on ‘</w:t>
      </w:r>
      <w:r w:rsidR="00C06883">
        <w:t>Reverse</w:t>
      </w:r>
      <w:r>
        <w:t>’ to reverse the dispensing record</w:t>
      </w:r>
      <w:r w:rsidR="00C06883">
        <w:t xml:space="preserve"> or ‘Discard’ to cancel the operation (Figure 2.17)</w:t>
      </w:r>
    </w:p>
    <w:p w:rsidR="000A5A54" w:rsidRDefault="005C51C2" w:rsidP="00FA144D">
      <w:pPr>
        <w:pStyle w:val="ListParagraph"/>
        <w:numPr>
          <w:ilvl w:val="0"/>
          <w:numId w:val="41"/>
        </w:numPr>
      </w:pPr>
      <w:r>
        <w:t>Confirmation pop-up appear and once confirmed the record will now be reversed, and correct dispensing can now be done</w:t>
      </w:r>
      <w:r w:rsidR="00C06883">
        <w:t xml:space="preserve"> (Figure 2.18)</w:t>
      </w:r>
    </w:p>
    <w:p w:rsidR="00C06883" w:rsidRPr="00C06883" w:rsidRDefault="00C06883" w:rsidP="00C06883">
      <w:pPr>
        <w:ind w:left="360"/>
        <w:jc w:val="center"/>
        <w:rPr>
          <w:b/>
        </w:rPr>
      </w:pPr>
      <w:r>
        <w:rPr>
          <w:b/>
        </w:rPr>
        <w:t>Figure 2.18</w:t>
      </w:r>
    </w:p>
    <w:p w:rsidR="00C06883" w:rsidRDefault="00C06883" w:rsidP="00C06883">
      <w:pPr>
        <w:ind w:left="360"/>
        <w:jc w:val="center"/>
      </w:pPr>
      <w:r>
        <w:rPr>
          <w:noProof/>
          <w:lang w:val="en-ZA" w:eastAsia="en-ZA"/>
        </w:rPr>
        <w:drawing>
          <wp:inline distT="0" distB="0" distL="0" distR="0">
            <wp:extent cx="3724275" cy="16287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ense Confirm Dispensing.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24275" cy="1628775"/>
                    </a:xfrm>
                    <a:prstGeom prst="rect">
                      <a:avLst/>
                    </a:prstGeom>
                  </pic:spPr>
                </pic:pic>
              </a:graphicData>
            </a:graphic>
          </wp:inline>
        </w:drawing>
      </w:r>
    </w:p>
    <w:p w:rsidR="005C51C2" w:rsidRDefault="005C51C2" w:rsidP="00FA144D">
      <w:pPr>
        <w:pStyle w:val="ListParagraph"/>
        <w:numPr>
          <w:ilvl w:val="0"/>
          <w:numId w:val="41"/>
        </w:numPr>
      </w:pPr>
      <w:r>
        <w:t>Adherence calculation is also reversed, and it will be calculated again with the next dispensing.</w:t>
      </w:r>
    </w:p>
    <w:p w:rsidR="00404D08" w:rsidRDefault="00404D08" w:rsidP="00F46155">
      <w:pPr>
        <w:keepNext/>
        <w:rPr>
          <w:b/>
        </w:rPr>
      </w:pPr>
      <w:r>
        <w:rPr>
          <w:b/>
        </w:rPr>
        <w:lastRenderedPageBreak/>
        <w:t>History Button</w:t>
      </w:r>
    </w:p>
    <w:p w:rsidR="00404D08" w:rsidRPr="00404D08" w:rsidRDefault="00404D08" w:rsidP="00F46155">
      <w:r>
        <w:t>This button is used to view dispensing history of a patient. You can view it in the dispensing screen or export it to Excel.</w:t>
      </w:r>
    </w:p>
    <w:p w:rsidR="003F7ADC" w:rsidRDefault="003F7ADC" w:rsidP="00A16BB5">
      <w:pPr>
        <w:ind w:left="1080"/>
      </w:pPr>
    </w:p>
    <w:p w:rsidR="00A40F88" w:rsidRDefault="0047180A" w:rsidP="00E36946">
      <w:pPr>
        <w:numPr>
          <w:ilvl w:val="0"/>
          <w:numId w:val="40"/>
        </w:numPr>
      </w:pPr>
      <w:r>
        <w:t>O</w:t>
      </w:r>
      <w:r w:rsidR="003F7ADC">
        <w:t>nce all the medicines have been selected, click on dispense. The screen will prompt you and ask, “Are you sure you want to dispense this prescription?” Press “OK”.</w:t>
      </w:r>
    </w:p>
    <w:p w:rsidR="0058682A" w:rsidRPr="0058682A" w:rsidRDefault="0058682A" w:rsidP="00F46155">
      <w:pPr>
        <w:keepNext/>
        <w:jc w:val="center"/>
        <w:rPr>
          <w:b/>
        </w:rPr>
      </w:pPr>
      <w:r w:rsidRPr="0058682A">
        <w:rPr>
          <w:b/>
        </w:rPr>
        <w:t>Figur</w:t>
      </w:r>
      <w:r w:rsidR="00C06883">
        <w:rPr>
          <w:b/>
        </w:rPr>
        <w:t>e 2.19</w:t>
      </w:r>
    </w:p>
    <w:p w:rsidR="004707EE" w:rsidRDefault="0047180A" w:rsidP="00A16BB5">
      <w:pPr>
        <w:keepNext/>
        <w:jc w:val="center"/>
      </w:pPr>
      <w:r>
        <w:rPr>
          <w:noProof/>
          <w:lang w:val="en-ZA" w:eastAsia="en-ZA"/>
        </w:rPr>
        <w:drawing>
          <wp:inline distT="0" distB="0" distL="0" distR="0">
            <wp:extent cx="3724275" cy="1628775"/>
            <wp:effectExtent l="19050" t="0" r="9525" b="0"/>
            <wp:docPr id="5" name="Picture 4" descr="Dispense Confirm Dispen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ense Confirm Dispensing.jpg"/>
                    <pic:cNvPicPr/>
                  </pic:nvPicPr>
                  <pic:blipFill>
                    <a:blip r:embed="rId50" cstate="print"/>
                    <a:stretch>
                      <a:fillRect/>
                    </a:stretch>
                  </pic:blipFill>
                  <pic:spPr>
                    <a:xfrm>
                      <a:off x="0" y="0"/>
                      <a:ext cx="3724275" cy="1628775"/>
                    </a:xfrm>
                    <a:prstGeom prst="rect">
                      <a:avLst/>
                    </a:prstGeom>
                  </pic:spPr>
                </pic:pic>
              </a:graphicData>
            </a:graphic>
          </wp:inline>
        </w:drawing>
      </w:r>
    </w:p>
    <w:p w:rsidR="0018644E" w:rsidRDefault="0018644E" w:rsidP="00A16BB5">
      <w:pPr>
        <w:ind w:left="1440"/>
      </w:pPr>
    </w:p>
    <w:p w:rsidR="0058682A" w:rsidRPr="002C1353" w:rsidRDefault="003F7ADC" w:rsidP="00E36946">
      <w:pPr>
        <w:numPr>
          <w:ilvl w:val="0"/>
          <w:numId w:val="40"/>
        </w:numPr>
      </w:pPr>
      <w:r>
        <w:t>The screen will then prompt for the next appointment date. Select the required appointment date and press OK.</w:t>
      </w:r>
      <w:r w:rsidR="00895DFF">
        <w:t xml:space="preserve"> </w:t>
      </w:r>
      <w:r w:rsidR="009A40BC">
        <w:t>The required appointment date can be selected by either</w:t>
      </w:r>
      <w:r w:rsidR="00903FF5">
        <w:t xml:space="preserve"> changing the number of days to next appointment or select the required date from the calendar. To select from the calendar, click on the date, calendar will app</w:t>
      </w:r>
      <w:r w:rsidR="001342DE">
        <w:t>ear, then cl</w:t>
      </w:r>
      <w:r w:rsidR="00C06883">
        <w:t>ick on the calendar (Figure 2.20</w:t>
      </w:r>
      <w:r w:rsidR="001342DE">
        <w:t>).</w:t>
      </w:r>
    </w:p>
    <w:p w:rsidR="0018644E" w:rsidRPr="0018644E" w:rsidRDefault="00C06883" w:rsidP="002C1353">
      <w:pPr>
        <w:jc w:val="center"/>
        <w:rPr>
          <w:b/>
        </w:rPr>
      </w:pPr>
      <w:r>
        <w:rPr>
          <w:b/>
        </w:rPr>
        <w:t>Figure 2.20</w:t>
      </w:r>
    </w:p>
    <w:p w:rsidR="00A81CB6" w:rsidRDefault="0047180A" w:rsidP="00A16BB5">
      <w:pPr>
        <w:jc w:val="center"/>
      </w:pPr>
      <w:r>
        <w:rPr>
          <w:noProof/>
          <w:lang w:val="en-ZA" w:eastAsia="en-ZA"/>
        </w:rPr>
        <w:drawing>
          <wp:inline distT="0" distB="0" distL="0" distR="0">
            <wp:extent cx="3324225" cy="1695450"/>
            <wp:effectExtent l="19050" t="0" r="9525" b="0"/>
            <wp:docPr id="8" name="Picture 7" descr="Dispense Next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ense Next Appointment.jpg"/>
                    <pic:cNvPicPr/>
                  </pic:nvPicPr>
                  <pic:blipFill>
                    <a:blip r:embed="rId51" cstate="print"/>
                    <a:stretch>
                      <a:fillRect/>
                    </a:stretch>
                  </pic:blipFill>
                  <pic:spPr>
                    <a:xfrm>
                      <a:off x="0" y="0"/>
                      <a:ext cx="3324225" cy="1695450"/>
                    </a:xfrm>
                    <a:prstGeom prst="rect">
                      <a:avLst/>
                    </a:prstGeom>
                  </pic:spPr>
                </pic:pic>
              </a:graphicData>
            </a:graphic>
          </wp:inline>
        </w:drawing>
      </w:r>
    </w:p>
    <w:p w:rsidR="003F7ADC" w:rsidRDefault="00895DFF" w:rsidP="002C1353">
      <w:r>
        <w:t xml:space="preserve">If the appointment falls on a weekend, the system will notify you </w:t>
      </w:r>
      <w:r w:rsidR="00C06883">
        <w:t>(figure 2.21</w:t>
      </w:r>
      <w:r w:rsidR="001342DE">
        <w:t xml:space="preserve">) </w:t>
      </w:r>
      <w:r>
        <w:t xml:space="preserve">and shift the appointment to the Friday preceding the </w:t>
      </w:r>
      <w:r w:rsidR="00A87FE9">
        <w:t>weekend.</w:t>
      </w:r>
      <w:r w:rsidR="00A81CB6">
        <w:t xml:space="preserve"> Select OK</w:t>
      </w:r>
      <w:r w:rsidR="001342DE">
        <w:t>. You can change the date of next appointment if you do not accept the change the system has made.</w:t>
      </w:r>
    </w:p>
    <w:p w:rsidR="00A87FE9" w:rsidRPr="0018644E" w:rsidRDefault="00C06883" w:rsidP="002C1353">
      <w:pPr>
        <w:jc w:val="center"/>
        <w:rPr>
          <w:b/>
        </w:rPr>
      </w:pPr>
      <w:r>
        <w:rPr>
          <w:b/>
        </w:rPr>
        <w:t>Figure 2.21</w:t>
      </w:r>
    </w:p>
    <w:p w:rsidR="00A81CB6" w:rsidRDefault="0047180A" w:rsidP="00A16BB5">
      <w:pPr>
        <w:jc w:val="center"/>
      </w:pPr>
      <w:r>
        <w:rPr>
          <w:noProof/>
          <w:lang w:val="en-ZA" w:eastAsia="en-ZA"/>
        </w:rPr>
        <w:lastRenderedPageBreak/>
        <w:drawing>
          <wp:inline distT="0" distB="0" distL="0" distR="0">
            <wp:extent cx="4724400" cy="1628775"/>
            <wp:effectExtent l="19050" t="0" r="0" b="0"/>
            <wp:docPr id="9" name="Picture 8" descr="Dispense Date Wa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ense Date Warning.jpg"/>
                    <pic:cNvPicPr/>
                  </pic:nvPicPr>
                  <pic:blipFill>
                    <a:blip r:embed="rId52" cstate="print"/>
                    <a:stretch>
                      <a:fillRect/>
                    </a:stretch>
                  </pic:blipFill>
                  <pic:spPr>
                    <a:xfrm>
                      <a:off x="0" y="0"/>
                      <a:ext cx="4724400" cy="1628775"/>
                    </a:xfrm>
                    <a:prstGeom prst="rect">
                      <a:avLst/>
                    </a:prstGeom>
                  </pic:spPr>
                </pic:pic>
              </a:graphicData>
            </a:graphic>
          </wp:inline>
        </w:drawing>
      </w:r>
    </w:p>
    <w:p w:rsidR="000A1D34" w:rsidRDefault="003F7ADC" w:rsidP="002C1353">
      <w:pPr>
        <w:jc w:val="both"/>
      </w:pPr>
      <w:r>
        <w:t xml:space="preserve">At this stage, the medicines labels will </w:t>
      </w:r>
      <w:r w:rsidR="00903FF5">
        <w:t>print automatically. An additional tracer label will also be printed. The tracer label is for the dispenser to attach to the patient’s passport.</w:t>
      </w:r>
    </w:p>
    <w:p w:rsidR="00C732B0" w:rsidRDefault="00C732B0" w:rsidP="002C1353">
      <w:pPr>
        <w:jc w:val="both"/>
      </w:pPr>
      <w:r>
        <w:t>The dispensing of the prescription is complete. The next script can now be dispensed.</w:t>
      </w:r>
    </w:p>
    <w:p w:rsidR="00C732B0" w:rsidRDefault="00C732B0" w:rsidP="00A16BB5"/>
    <w:p w:rsidR="000A166A" w:rsidRDefault="000A166A" w:rsidP="002C1353">
      <w:pPr>
        <w:keepNext/>
        <w:numPr>
          <w:ilvl w:val="0"/>
          <w:numId w:val="39"/>
        </w:numPr>
        <w:ind w:left="714" w:hanging="357"/>
        <w:outlineLvl w:val="2"/>
        <w:rPr>
          <w:b/>
        </w:rPr>
      </w:pPr>
      <w:r>
        <w:rPr>
          <w:b/>
        </w:rPr>
        <w:tab/>
      </w:r>
      <w:bookmarkStart w:id="19" w:name="_Toc329175742"/>
      <w:r w:rsidRPr="00131CFA">
        <w:rPr>
          <w:b/>
        </w:rPr>
        <w:t>Viewing the history</w:t>
      </w:r>
      <w:bookmarkEnd w:id="19"/>
    </w:p>
    <w:p w:rsidR="000A166A" w:rsidRDefault="000A166A" w:rsidP="00E36946">
      <w:pPr>
        <w:jc w:val="both"/>
      </w:pPr>
      <w:r>
        <w:t>The history button</w:t>
      </w:r>
      <w:r w:rsidR="001B6E4E">
        <w:t>s</w:t>
      </w:r>
      <w:r>
        <w:t xml:space="preserve"> contains all the history of </w:t>
      </w:r>
      <w:r w:rsidR="001B6E4E">
        <w:t>a selected</w:t>
      </w:r>
      <w:r>
        <w:t xml:space="preserve"> patient</w:t>
      </w:r>
      <w:r w:rsidR="00903FF5">
        <w:t xml:space="preserve"> (i.e. adherence, CD4, status, dispensing, weight and regimen)</w:t>
      </w:r>
      <w:r>
        <w:t xml:space="preserve">. By clicking on </w:t>
      </w:r>
      <w:r w:rsidR="001B6E4E">
        <w:t xml:space="preserve">the </w:t>
      </w:r>
      <w:r w:rsidR="00903FF5">
        <w:t>desired</w:t>
      </w:r>
      <w:r w:rsidR="001B6E4E">
        <w:t xml:space="preserve"> option </w:t>
      </w:r>
      <w:r w:rsidR="00CC3625">
        <w:t>(see Figure 2.</w:t>
      </w:r>
      <w:r w:rsidR="00131CFA">
        <w:t>14</w:t>
      </w:r>
      <w:r w:rsidR="00CC3625">
        <w:t xml:space="preserve">) </w:t>
      </w:r>
      <w:r w:rsidR="00903FF5">
        <w:t>o</w:t>
      </w:r>
      <w:r w:rsidR="00D52C35">
        <w:t xml:space="preserve">n the </w:t>
      </w:r>
      <w:r w:rsidR="00903FF5">
        <w:t>right hand side menu</w:t>
      </w:r>
      <w:r>
        <w:t xml:space="preserve">, the patient’s </w:t>
      </w:r>
      <w:r w:rsidR="00903FF5">
        <w:t xml:space="preserve">history </w:t>
      </w:r>
      <w:r>
        <w:t>details appear</w:t>
      </w:r>
      <w:r w:rsidR="00903FF5">
        <w:t>.</w:t>
      </w:r>
      <w:r w:rsidR="00CC3625">
        <w:t xml:space="preserve"> Figure 2.</w:t>
      </w:r>
      <w:r w:rsidR="00C06883">
        <w:t>22</w:t>
      </w:r>
      <w:r w:rsidR="001342DE">
        <w:t xml:space="preserve"> </w:t>
      </w:r>
      <w:r w:rsidR="00CC3625">
        <w:t>displays the result of the “Dispensing” button selected.</w:t>
      </w:r>
      <w:r>
        <w:t xml:space="preserve"> </w:t>
      </w:r>
    </w:p>
    <w:p w:rsidR="00C023AA" w:rsidRDefault="00941D0E" w:rsidP="00CB4DA1">
      <w:pPr>
        <w:jc w:val="center"/>
        <w:rPr>
          <w:b/>
        </w:rPr>
      </w:pPr>
      <w:bookmarkStart w:id="20" w:name="_Toc237431665"/>
      <w:r>
        <w:rPr>
          <w:b/>
        </w:rPr>
        <w:t>Figure 2.</w:t>
      </w:r>
      <w:bookmarkEnd w:id="20"/>
      <w:r w:rsidR="00C06883">
        <w:rPr>
          <w:b/>
        </w:rPr>
        <w:t>22</w:t>
      </w:r>
    </w:p>
    <w:p w:rsidR="000A166A" w:rsidRDefault="00C801EB" w:rsidP="00A16BB5">
      <w:pPr>
        <w:jc w:val="center"/>
      </w:pPr>
      <w:r>
        <w:rPr>
          <w:noProof/>
          <w:lang w:val="en-ZA" w:eastAsia="en-ZA"/>
        </w:rPr>
        <w:drawing>
          <wp:inline distT="0" distB="0" distL="0" distR="0">
            <wp:extent cx="5943600" cy="1772920"/>
            <wp:effectExtent l="19050" t="0" r="0" b="0"/>
            <wp:docPr id="10" name="Picture 9" descr="Dispensing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ensing History.jpg"/>
                    <pic:cNvPicPr/>
                  </pic:nvPicPr>
                  <pic:blipFill>
                    <a:blip r:embed="rId53" cstate="print"/>
                    <a:stretch>
                      <a:fillRect/>
                    </a:stretch>
                  </pic:blipFill>
                  <pic:spPr>
                    <a:xfrm>
                      <a:off x="0" y="0"/>
                      <a:ext cx="5943600" cy="1772920"/>
                    </a:xfrm>
                    <a:prstGeom prst="rect">
                      <a:avLst/>
                    </a:prstGeom>
                  </pic:spPr>
                </pic:pic>
              </a:graphicData>
            </a:graphic>
          </wp:inline>
        </w:drawing>
      </w:r>
    </w:p>
    <w:p w:rsidR="001342DE" w:rsidRDefault="001342DE" w:rsidP="00A16BB5"/>
    <w:p w:rsidR="001342DE" w:rsidRPr="00E36946" w:rsidRDefault="00127C34" w:rsidP="00E36946">
      <w:r>
        <w:t>Figure 2.</w:t>
      </w:r>
      <w:r w:rsidR="00C06883">
        <w:t>23</w:t>
      </w:r>
      <w:r>
        <w:t xml:space="preserve"> shows the adherence records of the patient in graph format. Graph figures are populated as dispensing</w:t>
      </w:r>
      <w:r w:rsidR="00E36946">
        <w:t xml:space="preserve"> takes place on a monthly basis.</w:t>
      </w:r>
    </w:p>
    <w:p w:rsidR="00127C34" w:rsidRDefault="00127C34" w:rsidP="00FE49EB">
      <w:pPr>
        <w:keepNext/>
        <w:jc w:val="center"/>
        <w:rPr>
          <w:b/>
        </w:rPr>
      </w:pPr>
      <w:r>
        <w:rPr>
          <w:b/>
        </w:rPr>
        <w:lastRenderedPageBreak/>
        <w:t>Figure 2.</w:t>
      </w:r>
      <w:r w:rsidR="00C06883">
        <w:rPr>
          <w:b/>
        </w:rPr>
        <w:t>23</w:t>
      </w:r>
    </w:p>
    <w:p w:rsidR="00127C34" w:rsidRPr="00127C34" w:rsidRDefault="00C801EB" w:rsidP="00A16BB5">
      <w:pPr>
        <w:jc w:val="center"/>
        <w:rPr>
          <w:b/>
        </w:rPr>
      </w:pPr>
      <w:r>
        <w:rPr>
          <w:b/>
          <w:noProof/>
          <w:lang w:val="en-ZA" w:eastAsia="en-ZA"/>
        </w:rPr>
        <w:drawing>
          <wp:inline distT="0" distB="0" distL="0" distR="0">
            <wp:extent cx="4762500" cy="3562350"/>
            <wp:effectExtent l="19050" t="0" r="0" b="0"/>
            <wp:docPr id="11" name="Picture 10" descr="Adherence 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erence Graph.jpg"/>
                    <pic:cNvPicPr/>
                  </pic:nvPicPr>
                  <pic:blipFill>
                    <a:blip r:embed="rId54" cstate="print"/>
                    <a:stretch>
                      <a:fillRect/>
                    </a:stretch>
                  </pic:blipFill>
                  <pic:spPr>
                    <a:xfrm>
                      <a:off x="0" y="0"/>
                      <a:ext cx="4762500" cy="3562350"/>
                    </a:xfrm>
                    <a:prstGeom prst="rect">
                      <a:avLst/>
                    </a:prstGeom>
                  </pic:spPr>
                </pic:pic>
              </a:graphicData>
            </a:graphic>
          </wp:inline>
        </w:drawing>
      </w:r>
    </w:p>
    <w:p w:rsidR="000A166A" w:rsidRDefault="000A166A" w:rsidP="00A16BB5"/>
    <w:p w:rsidR="001342DE" w:rsidRPr="00E36946" w:rsidRDefault="003F1A14" w:rsidP="00E36946">
      <w:pPr>
        <w:keepNext/>
        <w:numPr>
          <w:ilvl w:val="0"/>
          <w:numId w:val="39"/>
        </w:numPr>
        <w:ind w:left="714" w:hanging="357"/>
        <w:outlineLvl w:val="2"/>
        <w:rPr>
          <w:b/>
        </w:rPr>
      </w:pPr>
      <w:r w:rsidRPr="003F1A14">
        <w:rPr>
          <w:b/>
        </w:rPr>
        <w:tab/>
      </w:r>
      <w:bookmarkStart w:id="21" w:name="_Toc329175743"/>
      <w:r w:rsidR="0012689B">
        <w:rPr>
          <w:b/>
        </w:rPr>
        <w:t>Making Changes to the Patient Record</w:t>
      </w:r>
      <w:bookmarkEnd w:id="21"/>
      <w:r w:rsidR="000A166A">
        <w:rPr>
          <w:b/>
        </w:rPr>
        <w:t xml:space="preserve"> </w:t>
      </w:r>
    </w:p>
    <w:p w:rsidR="0012689B" w:rsidRDefault="0012689B" w:rsidP="00A16BB5">
      <w:pPr>
        <w:ind w:left="720"/>
      </w:pPr>
      <w:r>
        <w:t>Select the “change” option on the right hand side of the screen</w:t>
      </w:r>
      <w:r w:rsidR="00CC3625">
        <w:t xml:space="preserve"> (see Figure 2.</w:t>
      </w:r>
      <w:r w:rsidR="00131CFA">
        <w:t>14</w:t>
      </w:r>
      <w:r w:rsidR="00CC3625">
        <w:t>)</w:t>
      </w:r>
      <w:r>
        <w:t>. A box like the one shown below</w:t>
      </w:r>
      <w:r w:rsidR="00DD1588">
        <w:t xml:space="preserve"> in Figure 2.2</w:t>
      </w:r>
      <w:r w:rsidR="00C06883">
        <w:t>4</w:t>
      </w:r>
      <w:r>
        <w:t xml:space="preserve"> will appear.</w:t>
      </w:r>
    </w:p>
    <w:p w:rsidR="0012689B" w:rsidRDefault="0012689B" w:rsidP="00A16BB5">
      <w:pPr>
        <w:ind w:left="720"/>
      </w:pPr>
      <w:r>
        <w:t xml:space="preserve">Change the field you wish to update and click </w:t>
      </w:r>
      <w:r w:rsidR="000301D8">
        <w:t>Save</w:t>
      </w:r>
      <w:r>
        <w:t xml:space="preserve">. </w:t>
      </w:r>
      <w:r w:rsidR="000301D8">
        <w:t xml:space="preserve">A confirmation screen </w:t>
      </w:r>
      <w:r w:rsidR="009A564C">
        <w:t>(Figure 2.</w:t>
      </w:r>
      <w:r w:rsidR="00DD1588">
        <w:t>2</w:t>
      </w:r>
      <w:r w:rsidR="00C06883">
        <w:t>5</w:t>
      </w:r>
      <w:r w:rsidR="00565462">
        <w:t>) will</w:t>
      </w:r>
      <w:r w:rsidR="000301D8">
        <w:t xml:space="preserve"> appear, click OK.</w:t>
      </w:r>
    </w:p>
    <w:p w:rsidR="000301D8" w:rsidRDefault="000301D8" w:rsidP="00A16BB5">
      <w:pPr>
        <w:ind w:left="720"/>
      </w:pPr>
      <w:r>
        <w:t>The dispensing screen will come up again blank this time</w:t>
      </w:r>
      <w:r w:rsidRPr="000301D8">
        <w:t xml:space="preserve"> </w:t>
      </w:r>
      <w:r>
        <w:t>with only the ART number of the patient appearing on the “find by ART No” field. Re-select the patient you have just updated and continue with the dispensing.</w:t>
      </w:r>
    </w:p>
    <w:p w:rsidR="000301D8" w:rsidRDefault="000301D8" w:rsidP="00A16BB5">
      <w:pPr>
        <w:ind w:left="720"/>
      </w:pPr>
      <w:r>
        <w:t>To view these changes, select and click on the option you want to view from the menu</w:t>
      </w:r>
      <w:r w:rsidR="00565462">
        <w:t xml:space="preserve"> (Figure 2.</w:t>
      </w:r>
      <w:r w:rsidR="00131CFA">
        <w:t>14</w:t>
      </w:r>
      <w:r w:rsidR="00565462">
        <w:t>)</w:t>
      </w:r>
      <w:r w:rsidR="00034F56">
        <w:t xml:space="preserve">. The changes will appear as shown </w:t>
      </w:r>
      <w:r w:rsidR="001342DE">
        <w:t>in</w:t>
      </w:r>
      <w:r w:rsidR="00034F56">
        <w:t xml:space="preserve"> </w:t>
      </w:r>
      <w:r w:rsidR="00565462">
        <w:t>(Figure 2.</w:t>
      </w:r>
      <w:r w:rsidR="00C06883">
        <w:t>24</w:t>
      </w:r>
      <w:r w:rsidR="00565462">
        <w:t xml:space="preserve">) </w:t>
      </w:r>
      <w:r w:rsidR="00034F56">
        <w:t>and below</w:t>
      </w:r>
      <w:r w:rsidR="00565462">
        <w:t xml:space="preserve"> (Figure 2.</w:t>
      </w:r>
      <w:r w:rsidR="00C06883">
        <w:t>25</w:t>
      </w:r>
      <w:r w:rsidR="00565462">
        <w:t>).</w:t>
      </w:r>
    </w:p>
    <w:p w:rsidR="001342DE" w:rsidRDefault="001342DE" w:rsidP="00A16BB5"/>
    <w:p w:rsidR="00D52C35" w:rsidRDefault="00DD1588" w:rsidP="00E36946">
      <w:pPr>
        <w:keepNext/>
        <w:jc w:val="center"/>
        <w:rPr>
          <w:b/>
        </w:rPr>
      </w:pPr>
      <w:r>
        <w:rPr>
          <w:b/>
        </w:rPr>
        <w:lastRenderedPageBreak/>
        <w:t>Figure 2.2</w:t>
      </w:r>
      <w:r w:rsidR="00D361EE">
        <w:rPr>
          <w:b/>
        </w:rPr>
        <w:t>4</w:t>
      </w:r>
      <w:bookmarkStart w:id="22" w:name="_GoBack"/>
      <w:bookmarkEnd w:id="22"/>
    </w:p>
    <w:p w:rsidR="004C0CAE" w:rsidRDefault="00DA4E9B" w:rsidP="00A16BB5">
      <w:pPr>
        <w:jc w:val="center"/>
      </w:pPr>
      <w:r>
        <w:rPr>
          <w:noProof/>
          <w:lang w:val="en-ZA" w:eastAsia="en-ZA"/>
        </w:rPr>
        <w:drawing>
          <wp:inline distT="0" distB="0" distL="0" distR="0">
            <wp:extent cx="3314700" cy="2381250"/>
            <wp:effectExtent l="19050" t="0" r="0" b="0"/>
            <wp:docPr id="12" name="Picture 11" descr="Changes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s screen.jpg"/>
                    <pic:cNvPicPr/>
                  </pic:nvPicPr>
                  <pic:blipFill>
                    <a:blip r:embed="rId55" cstate="print"/>
                    <a:stretch>
                      <a:fillRect/>
                    </a:stretch>
                  </pic:blipFill>
                  <pic:spPr>
                    <a:xfrm>
                      <a:off x="0" y="0"/>
                      <a:ext cx="3314700" cy="2381250"/>
                    </a:xfrm>
                    <a:prstGeom prst="rect">
                      <a:avLst/>
                    </a:prstGeom>
                  </pic:spPr>
                </pic:pic>
              </a:graphicData>
            </a:graphic>
          </wp:inline>
        </w:drawing>
      </w:r>
    </w:p>
    <w:p w:rsidR="001342DE" w:rsidRDefault="001342DE" w:rsidP="00E36946">
      <w:pPr>
        <w:rPr>
          <w:b/>
        </w:rPr>
      </w:pPr>
    </w:p>
    <w:p w:rsidR="00C023AA" w:rsidRPr="00624087" w:rsidRDefault="00624087" w:rsidP="00E36946">
      <w:pPr>
        <w:keepNext/>
        <w:jc w:val="center"/>
        <w:rPr>
          <w:b/>
        </w:rPr>
      </w:pPr>
      <w:r w:rsidRPr="00624087">
        <w:rPr>
          <w:b/>
        </w:rPr>
        <w:t>Figure 2.</w:t>
      </w:r>
      <w:r w:rsidR="00C06883">
        <w:rPr>
          <w:b/>
        </w:rPr>
        <w:t>25</w:t>
      </w:r>
    </w:p>
    <w:p w:rsidR="00C023AA" w:rsidRDefault="00DA4E9B" w:rsidP="00A16BB5">
      <w:pPr>
        <w:jc w:val="center"/>
      </w:pPr>
      <w:r>
        <w:rPr>
          <w:noProof/>
          <w:lang w:val="en-ZA" w:eastAsia="en-ZA"/>
        </w:rPr>
        <w:drawing>
          <wp:inline distT="0" distB="0" distL="0" distR="0">
            <wp:extent cx="2828925" cy="1647825"/>
            <wp:effectExtent l="19050" t="0" r="9525" b="0"/>
            <wp:docPr id="13" name="Picture 12" descr="Changes S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s Save.jpg"/>
                    <pic:cNvPicPr/>
                  </pic:nvPicPr>
                  <pic:blipFill>
                    <a:blip r:embed="rId56" cstate="print"/>
                    <a:stretch>
                      <a:fillRect/>
                    </a:stretch>
                  </pic:blipFill>
                  <pic:spPr>
                    <a:xfrm>
                      <a:off x="0" y="0"/>
                      <a:ext cx="2828925" cy="1647825"/>
                    </a:xfrm>
                    <a:prstGeom prst="rect">
                      <a:avLst/>
                    </a:prstGeom>
                  </pic:spPr>
                </pic:pic>
              </a:graphicData>
            </a:graphic>
          </wp:inline>
        </w:drawing>
      </w:r>
    </w:p>
    <w:p w:rsidR="00C023AA" w:rsidRDefault="00C023AA" w:rsidP="00A16BB5"/>
    <w:p w:rsidR="004707EE" w:rsidRDefault="004E1427" w:rsidP="00A16BB5">
      <w:r>
        <w:t>A pop-up screen</w:t>
      </w:r>
      <w:r w:rsidR="00624087">
        <w:t xml:space="preserve"> (Figure 2.</w:t>
      </w:r>
      <w:r w:rsidR="00C06883">
        <w:t>26</w:t>
      </w:r>
      <w:r w:rsidR="00624087">
        <w:t>)</w:t>
      </w:r>
      <w:r>
        <w:t xml:space="preserve"> showing the </w:t>
      </w:r>
      <w:r w:rsidR="00FD51D9">
        <w:t>old and new</w:t>
      </w:r>
      <w:r>
        <w:t xml:space="preserve"> regimen will appear</w:t>
      </w:r>
      <w:r w:rsidR="00FD51D9">
        <w:t xml:space="preserve"> as well as the user who changed the regimen</w:t>
      </w:r>
      <w:r w:rsidR="00624087">
        <w:t xml:space="preserve"> when you click on Regimen on the right hand menu (see Figure 2.</w:t>
      </w:r>
      <w:r w:rsidR="00131CFA">
        <w:t>14</w:t>
      </w:r>
      <w:r w:rsidR="00624087">
        <w:t>).</w:t>
      </w:r>
    </w:p>
    <w:p w:rsidR="004707EE" w:rsidRDefault="004707EE" w:rsidP="00A16BB5"/>
    <w:p w:rsidR="001342DE" w:rsidRPr="001342DE" w:rsidRDefault="00C06883" w:rsidP="00E36946">
      <w:pPr>
        <w:keepNext/>
        <w:jc w:val="center"/>
        <w:rPr>
          <w:b/>
        </w:rPr>
      </w:pPr>
      <w:r>
        <w:rPr>
          <w:b/>
        </w:rPr>
        <w:t>Figure 2.26</w:t>
      </w:r>
    </w:p>
    <w:p w:rsidR="004E1427" w:rsidRDefault="00DA4E9B" w:rsidP="00A16BB5">
      <w:pPr>
        <w:jc w:val="center"/>
        <w:rPr>
          <w:b/>
        </w:rPr>
      </w:pPr>
      <w:r>
        <w:rPr>
          <w:b/>
          <w:noProof/>
          <w:lang w:val="en-ZA" w:eastAsia="en-ZA"/>
        </w:rPr>
        <w:drawing>
          <wp:inline distT="0" distB="0" distL="0" distR="0">
            <wp:extent cx="5943600" cy="2386330"/>
            <wp:effectExtent l="19050" t="0" r="0" b="0"/>
            <wp:docPr id="15" name="Picture 14" descr="Regimen 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men Changes.jpg"/>
                    <pic:cNvPicPr/>
                  </pic:nvPicPr>
                  <pic:blipFill>
                    <a:blip r:embed="rId57" cstate="print"/>
                    <a:stretch>
                      <a:fillRect/>
                    </a:stretch>
                  </pic:blipFill>
                  <pic:spPr>
                    <a:xfrm>
                      <a:off x="0" y="0"/>
                      <a:ext cx="5943600" cy="2386330"/>
                    </a:xfrm>
                    <a:prstGeom prst="rect">
                      <a:avLst/>
                    </a:prstGeom>
                  </pic:spPr>
                </pic:pic>
              </a:graphicData>
            </a:graphic>
          </wp:inline>
        </w:drawing>
      </w:r>
    </w:p>
    <w:p w:rsidR="002F07BF" w:rsidRDefault="002F07BF" w:rsidP="00A16BB5">
      <w:pPr>
        <w:pStyle w:val="Caption"/>
      </w:pPr>
    </w:p>
    <w:p w:rsidR="004E1427" w:rsidRDefault="004E1427" w:rsidP="00A16BB5">
      <w:r>
        <w:t>Select the patient again and continue with the dispensing.</w:t>
      </w:r>
    </w:p>
    <w:p w:rsidR="004E1427" w:rsidRPr="004E1427" w:rsidRDefault="004E1427" w:rsidP="00A16BB5"/>
    <w:p w:rsidR="004E1427" w:rsidRDefault="000A166A" w:rsidP="002C1353">
      <w:pPr>
        <w:keepNext/>
        <w:numPr>
          <w:ilvl w:val="0"/>
          <w:numId w:val="39"/>
        </w:numPr>
        <w:ind w:left="714" w:hanging="357"/>
        <w:outlineLvl w:val="2"/>
        <w:rPr>
          <w:b/>
        </w:rPr>
      </w:pPr>
      <w:r>
        <w:tab/>
      </w:r>
      <w:bookmarkStart w:id="23" w:name="_Toc329175744"/>
      <w:r w:rsidR="004707EE">
        <w:rPr>
          <w:b/>
        </w:rPr>
        <w:t>Receiving</w:t>
      </w:r>
      <w:bookmarkEnd w:id="23"/>
      <w:r w:rsidR="004707EE">
        <w:rPr>
          <w:b/>
        </w:rPr>
        <w:t xml:space="preserve"> </w:t>
      </w:r>
    </w:p>
    <w:p w:rsidR="00895DFF" w:rsidRDefault="00895DFF" w:rsidP="00A16BB5">
      <w:pPr>
        <w:ind w:left="720"/>
      </w:pPr>
      <w:r>
        <w:t xml:space="preserve">This is used to correct dispensing errors. For an example, if </w:t>
      </w:r>
      <w:r w:rsidR="003D0AB1">
        <w:t>Multivitamin Tablets</w:t>
      </w:r>
      <w:r>
        <w:t xml:space="preserve"> was selected instead of </w:t>
      </w:r>
      <w:r w:rsidR="00261743">
        <w:t>syrup</w:t>
      </w:r>
      <w:r>
        <w:t>, the mistake can be corrected on the script maintenance.</w:t>
      </w:r>
    </w:p>
    <w:p w:rsidR="00895DFF" w:rsidRDefault="00895DFF" w:rsidP="00A16BB5">
      <w:pPr>
        <w:ind w:left="720"/>
      </w:pPr>
      <w:r>
        <w:t xml:space="preserve">To correct a script, in the Dispensing menu, </w:t>
      </w:r>
    </w:p>
    <w:p w:rsidR="00895DFF" w:rsidRPr="00A87FE9" w:rsidRDefault="00895DFF" w:rsidP="00A16BB5">
      <w:pPr>
        <w:numPr>
          <w:ilvl w:val="0"/>
          <w:numId w:val="11"/>
        </w:numPr>
        <w:rPr>
          <w:sz w:val="28"/>
          <w:szCs w:val="28"/>
        </w:rPr>
      </w:pPr>
      <w:r w:rsidRPr="00A87FE9">
        <w:t>Select the patient</w:t>
      </w:r>
    </w:p>
    <w:p w:rsidR="00A87FE9" w:rsidRPr="00A87FE9" w:rsidRDefault="00895DFF" w:rsidP="00A16BB5">
      <w:pPr>
        <w:numPr>
          <w:ilvl w:val="0"/>
          <w:numId w:val="11"/>
        </w:numPr>
        <w:rPr>
          <w:sz w:val="28"/>
          <w:szCs w:val="28"/>
        </w:rPr>
      </w:pPr>
      <w:r w:rsidRPr="00A87FE9">
        <w:t>From the arrow next to routine refill, select receiving</w:t>
      </w:r>
      <w:r w:rsidR="007B6B4B">
        <w:t xml:space="preserve"> (see Figure 2.</w:t>
      </w:r>
      <w:r w:rsidR="00131CFA">
        <w:t>1</w:t>
      </w:r>
      <w:r w:rsidR="001342DE">
        <w:t>4</w:t>
      </w:r>
      <w:r w:rsidR="007B6B4B">
        <w:t>)</w:t>
      </w:r>
      <w:r w:rsidRPr="00A87FE9">
        <w:t>. This allows to receiving medication previously dispensed.</w:t>
      </w:r>
    </w:p>
    <w:p w:rsidR="002D0C7D" w:rsidRPr="002D0C7D" w:rsidRDefault="00DA4E9B" w:rsidP="00A16BB5">
      <w:pPr>
        <w:numPr>
          <w:ilvl w:val="0"/>
          <w:numId w:val="11"/>
        </w:numPr>
        <w:rPr>
          <w:sz w:val="28"/>
          <w:szCs w:val="28"/>
        </w:rPr>
      </w:pPr>
      <w:r>
        <w:t xml:space="preserve">The system will show you the last dispensing done to the patient. You </w:t>
      </w:r>
      <w:r w:rsidR="001342DE">
        <w:t xml:space="preserve">are </w:t>
      </w:r>
      <w:r>
        <w:t>just</w:t>
      </w:r>
      <w:r w:rsidR="001342DE">
        <w:t xml:space="preserve"> required to</w:t>
      </w:r>
      <w:r>
        <w:t xml:space="preserve"> click on </w:t>
      </w:r>
      <w:r w:rsidR="0096135F">
        <w:t>“</w:t>
      </w:r>
      <w:r w:rsidRPr="0096135F">
        <w:rPr>
          <w:b/>
        </w:rPr>
        <w:t>Receive</w:t>
      </w:r>
      <w:r w:rsidR="0096135F">
        <w:t>”</w:t>
      </w:r>
      <w:r>
        <w:t xml:space="preserve"> and whole dispensing record is reversed</w:t>
      </w:r>
      <w:r w:rsidR="00207233">
        <w:t xml:space="preserve"> and the adherence has also been reversed. Note that you reverse all medicines dispensed</w:t>
      </w:r>
      <w:r w:rsidR="0096135F">
        <w:t xml:space="preserve"> on last visit</w:t>
      </w:r>
      <w:r w:rsidR="002D0C7D">
        <w:t xml:space="preserve"> </w:t>
      </w:r>
    </w:p>
    <w:p w:rsidR="00A87FE9" w:rsidRPr="00A87FE9" w:rsidRDefault="00C06883" w:rsidP="00A16BB5">
      <w:pPr>
        <w:ind w:left="1440"/>
        <w:rPr>
          <w:sz w:val="28"/>
          <w:szCs w:val="28"/>
        </w:rPr>
      </w:pPr>
      <w:proofErr w:type="gramStart"/>
      <w:r>
        <w:t>(Figure 2.27</w:t>
      </w:r>
      <w:r w:rsidR="002D0C7D">
        <w:t>)</w:t>
      </w:r>
      <w:r w:rsidR="00207233">
        <w:t>.</w:t>
      </w:r>
      <w:proofErr w:type="gramEnd"/>
    </w:p>
    <w:p w:rsidR="00A87FE9" w:rsidRDefault="00A87FE9" w:rsidP="00A16BB5">
      <w:pPr>
        <w:ind w:left="720"/>
      </w:pPr>
      <w:r>
        <w:t xml:space="preserve">The medicine has now been reversed and the history will show a screen like this one – with a negative sign on what has been reversed and “Script </w:t>
      </w:r>
      <w:proofErr w:type="spellStart"/>
      <w:r>
        <w:t>Maint</w:t>
      </w:r>
      <w:proofErr w:type="spellEnd"/>
      <w:r>
        <w:t>” on the notes</w:t>
      </w:r>
      <w:r w:rsidR="007B6B4B">
        <w:t xml:space="preserve"> (see </w:t>
      </w:r>
      <w:r w:rsidR="007B6B4B" w:rsidRPr="006B0D5E">
        <w:t>Figure 2.</w:t>
      </w:r>
      <w:r w:rsidR="00131CFA" w:rsidRPr="006B0D5E">
        <w:t>2</w:t>
      </w:r>
      <w:r w:rsidR="00C06883">
        <w:t>8</w:t>
      </w:r>
      <w:r w:rsidR="007B6B4B">
        <w:t>)</w:t>
      </w:r>
      <w:r>
        <w:t>.</w:t>
      </w:r>
    </w:p>
    <w:p w:rsidR="00C47F03" w:rsidRDefault="00C47F03" w:rsidP="00A16BB5"/>
    <w:p w:rsidR="001342DE" w:rsidRPr="006B0D5E" w:rsidRDefault="00C06883" w:rsidP="00F742C8">
      <w:pPr>
        <w:keepNext/>
        <w:jc w:val="center"/>
        <w:rPr>
          <w:b/>
        </w:rPr>
      </w:pPr>
      <w:r>
        <w:rPr>
          <w:b/>
        </w:rPr>
        <w:t>Figure 2.27</w:t>
      </w:r>
    </w:p>
    <w:p w:rsidR="001342DE" w:rsidRDefault="006B0D5E" w:rsidP="00A16BB5">
      <w:pPr>
        <w:jc w:val="center"/>
      </w:pPr>
      <w:r>
        <w:rPr>
          <w:noProof/>
          <w:lang w:val="en-ZA" w:eastAsia="en-ZA"/>
        </w:rPr>
        <w:drawing>
          <wp:inline distT="0" distB="0" distL="0" distR="0">
            <wp:extent cx="6300470" cy="4447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e previous dispensi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00470" cy="4447540"/>
                    </a:xfrm>
                    <a:prstGeom prst="rect">
                      <a:avLst/>
                    </a:prstGeom>
                  </pic:spPr>
                </pic:pic>
              </a:graphicData>
            </a:graphic>
          </wp:inline>
        </w:drawing>
      </w:r>
    </w:p>
    <w:p w:rsidR="006B0D5E" w:rsidRDefault="006B0D5E" w:rsidP="00A16BB5"/>
    <w:p w:rsidR="002D0C7D" w:rsidRDefault="00C06883" w:rsidP="00F742C8">
      <w:pPr>
        <w:keepNext/>
        <w:jc w:val="center"/>
        <w:rPr>
          <w:b/>
        </w:rPr>
      </w:pPr>
      <w:r>
        <w:rPr>
          <w:b/>
        </w:rPr>
        <w:lastRenderedPageBreak/>
        <w:t>Figure 2.28</w:t>
      </w:r>
    </w:p>
    <w:p w:rsidR="002D0C7D" w:rsidRDefault="002D0C7D" w:rsidP="000A19A4">
      <w:r>
        <w:rPr>
          <w:noProof/>
          <w:lang w:val="en-ZA" w:eastAsia="en-ZA"/>
        </w:rPr>
        <w:drawing>
          <wp:inline distT="0" distB="0" distL="0" distR="0">
            <wp:extent cx="6300470" cy="1879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ense History with reverse meds.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00470" cy="1879600"/>
                    </a:xfrm>
                    <a:prstGeom prst="rect">
                      <a:avLst/>
                    </a:prstGeom>
                  </pic:spPr>
                </pic:pic>
              </a:graphicData>
            </a:graphic>
          </wp:inline>
        </w:drawing>
      </w:r>
    </w:p>
    <w:p w:rsidR="002D0C7D" w:rsidRDefault="002D0C7D" w:rsidP="000A19A4"/>
    <w:p w:rsidR="002D0C7D" w:rsidRDefault="002D0C7D" w:rsidP="000A19A4">
      <w:r>
        <w:t>You will notice that it is even possible to reverse dispensing that has been done with pro-forma as well as with the mobile dispensing device at outreach or IMAI sites.</w:t>
      </w:r>
    </w:p>
    <w:p w:rsidR="00F742C8" w:rsidRPr="002D0C7D" w:rsidRDefault="00F742C8" w:rsidP="000A19A4"/>
    <w:p w:rsidR="00E868BF" w:rsidRDefault="00E868BF" w:rsidP="002C1353">
      <w:pPr>
        <w:keepNext/>
        <w:numPr>
          <w:ilvl w:val="0"/>
          <w:numId w:val="39"/>
        </w:numPr>
        <w:ind w:left="714" w:hanging="357"/>
        <w:outlineLvl w:val="2"/>
      </w:pPr>
      <w:r>
        <w:tab/>
      </w:r>
      <w:bookmarkStart w:id="24" w:name="_Toc329175745"/>
      <w:r w:rsidRPr="00E868BF">
        <w:rPr>
          <w:b/>
        </w:rPr>
        <w:t>Adding a new patient</w:t>
      </w:r>
      <w:bookmarkEnd w:id="24"/>
    </w:p>
    <w:p w:rsidR="00E868BF" w:rsidRDefault="00E868BF" w:rsidP="00A16BB5">
      <w:pPr>
        <w:ind w:left="360"/>
      </w:pPr>
      <w:r>
        <w:tab/>
        <w:t>New patients can also be added from the Dispensing Screen.</w:t>
      </w:r>
    </w:p>
    <w:p w:rsidR="00E868BF" w:rsidRPr="00A45EE3" w:rsidRDefault="00E868BF" w:rsidP="00A16BB5">
      <w:pPr>
        <w:ind w:left="360"/>
        <w:rPr>
          <w:b/>
        </w:rPr>
      </w:pPr>
      <w:r>
        <w:tab/>
      </w:r>
      <w:r w:rsidRPr="00A45EE3">
        <w:rPr>
          <w:b/>
        </w:rPr>
        <w:t>To add a new patient:</w:t>
      </w:r>
    </w:p>
    <w:p w:rsidR="00FE49D1" w:rsidRDefault="00BA327B" w:rsidP="00A16BB5">
      <w:pPr>
        <w:numPr>
          <w:ilvl w:val="0"/>
          <w:numId w:val="17"/>
        </w:numPr>
      </w:pPr>
      <w:r>
        <w:t xml:space="preserve">Enter the patient’s name on the “find by Name” box and press enter. A dialogue box like the one shown below </w:t>
      </w:r>
      <w:r w:rsidR="00235EDC">
        <w:t>(Figure 2.</w:t>
      </w:r>
      <w:r w:rsidR="00131CFA">
        <w:t>2</w:t>
      </w:r>
      <w:r w:rsidR="00C06883">
        <w:t>9</w:t>
      </w:r>
      <w:r w:rsidR="00235EDC">
        <w:t xml:space="preserve">) </w:t>
      </w:r>
      <w:r>
        <w:t>will appear.</w:t>
      </w:r>
    </w:p>
    <w:p w:rsidR="00C023AA" w:rsidRDefault="00C023AA" w:rsidP="00A16BB5">
      <w:pPr>
        <w:ind w:left="1080"/>
      </w:pPr>
    </w:p>
    <w:p w:rsidR="002D0C7D" w:rsidRPr="002D0C7D" w:rsidRDefault="00C06883" w:rsidP="00923283">
      <w:pPr>
        <w:jc w:val="center"/>
        <w:rPr>
          <w:b/>
        </w:rPr>
      </w:pPr>
      <w:r>
        <w:rPr>
          <w:b/>
        </w:rPr>
        <w:t>Figure 2.29</w:t>
      </w:r>
    </w:p>
    <w:p w:rsidR="009E4501" w:rsidRDefault="00DC3C2A" w:rsidP="00A16BB5">
      <w:pPr>
        <w:keepNext/>
        <w:jc w:val="center"/>
      </w:pPr>
      <w:r>
        <w:rPr>
          <w:noProof/>
          <w:lang w:val="en-ZA" w:eastAsia="en-ZA"/>
        </w:rPr>
        <w:drawing>
          <wp:inline distT="0" distB="0" distL="0" distR="0">
            <wp:extent cx="3838575" cy="1647825"/>
            <wp:effectExtent l="19050" t="0" r="9525" b="0"/>
            <wp:docPr id="145" name="Picture 144" descr="Invalid ART Nu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lid ART Number.jpg"/>
                    <pic:cNvPicPr/>
                  </pic:nvPicPr>
                  <pic:blipFill>
                    <a:blip r:embed="rId59" cstate="print"/>
                    <a:stretch>
                      <a:fillRect/>
                    </a:stretch>
                  </pic:blipFill>
                  <pic:spPr>
                    <a:xfrm>
                      <a:off x="0" y="0"/>
                      <a:ext cx="3838575" cy="1647825"/>
                    </a:xfrm>
                    <a:prstGeom prst="rect">
                      <a:avLst/>
                    </a:prstGeom>
                  </pic:spPr>
                </pic:pic>
              </a:graphicData>
            </a:graphic>
          </wp:inline>
        </w:drawing>
      </w:r>
    </w:p>
    <w:p w:rsidR="00235EDC" w:rsidRDefault="00235EDC" w:rsidP="00A16BB5">
      <w:pPr>
        <w:ind w:left="1080" w:firstLine="360"/>
      </w:pPr>
    </w:p>
    <w:p w:rsidR="00354B9C" w:rsidRPr="00F742C8" w:rsidRDefault="00BA327B" w:rsidP="00F742C8">
      <w:pPr>
        <w:numPr>
          <w:ilvl w:val="0"/>
          <w:numId w:val="17"/>
        </w:numPr>
      </w:pPr>
      <w:r>
        <w:t>Select “Yes”. The “Add a new patient screen”</w:t>
      </w:r>
      <w:r w:rsidR="00235EDC">
        <w:t xml:space="preserve"> (Figure 2.</w:t>
      </w:r>
      <w:r w:rsidR="00C06883">
        <w:t>30</w:t>
      </w:r>
      <w:r w:rsidR="00235EDC">
        <w:t>) will now appear.</w:t>
      </w:r>
    </w:p>
    <w:p w:rsidR="002D0C7D" w:rsidRPr="002D0C7D" w:rsidRDefault="00C06883" w:rsidP="00F742C8">
      <w:pPr>
        <w:keepNext/>
        <w:jc w:val="center"/>
        <w:rPr>
          <w:b/>
        </w:rPr>
      </w:pPr>
      <w:r>
        <w:rPr>
          <w:b/>
        </w:rPr>
        <w:lastRenderedPageBreak/>
        <w:t>Figure 2.30</w:t>
      </w:r>
    </w:p>
    <w:p w:rsidR="009E4501" w:rsidRDefault="009E4501" w:rsidP="00A16BB5">
      <w:pPr>
        <w:jc w:val="center"/>
        <w:rPr>
          <w:b/>
        </w:rPr>
      </w:pPr>
      <w:r>
        <w:rPr>
          <w:b/>
          <w:noProof/>
          <w:lang w:val="en-ZA" w:eastAsia="en-ZA"/>
        </w:rPr>
        <w:drawing>
          <wp:inline distT="0" distB="0" distL="0" distR="0">
            <wp:extent cx="6300470" cy="3887470"/>
            <wp:effectExtent l="19050" t="0" r="5080" b="0"/>
            <wp:docPr id="147" name="Picture 146" descr="Add a 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a Patient.jpg"/>
                    <pic:cNvPicPr/>
                  </pic:nvPicPr>
                  <pic:blipFill>
                    <a:blip r:embed="rId60" cstate="print"/>
                    <a:stretch>
                      <a:fillRect/>
                    </a:stretch>
                  </pic:blipFill>
                  <pic:spPr>
                    <a:xfrm>
                      <a:off x="0" y="0"/>
                      <a:ext cx="6300470" cy="3887470"/>
                    </a:xfrm>
                    <a:prstGeom prst="rect">
                      <a:avLst/>
                    </a:prstGeom>
                  </pic:spPr>
                </pic:pic>
              </a:graphicData>
            </a:graphic>
          </wp:inline>
        </w:drawing>
      </w:r>
    </w:p>
    <w:p w:rsidR="00235EDC" w:rsidRDefault="00235EDC" w:rsidP="00A16BB5">
      <w:pPr>
        <w:ind w:left="851"/>
      </w:pPr>
    </w:p>
    <w:p w:rsidR="00C023AA" w:rsidRDefault="00160222" w:rsidP="00A16BB5">
      <w:pPr>
        <w:pStyle w:val="ListParagraph"/>
        <w:numPr>
          <w:ilvl w:val="0"/>
          <w:numId w:val="17"/>
        </w:numPr>
        <w:contextualSpacing w:val="0"/>
      </w:pPr>
      <w:r>
        <w:t>Continue to enter the patient details as previously and click the “save” button.</w:t>
      </w:r>
      <w:r w:rsidR="00310846">
        <w:t xml:space="preserve"> The information dialogue box will appear </w:t>
      </w:r>
      <w:r w:rsidR="00C06883">
        <w:t>(figure 2.31</w:t>
      </w:r>
      <w:r w:rsidR="002D0C7D">
        <w:t xml:space="preserve">) </w:t>
      </w:r>
      <w:r w:rsidR="00310846">
        <w:t xml:space="preserve">with a message that the record has been saved. </w:t>
      </w:r>
      <w:r w:rsidR="009E4501">
        <w:t xml:space="preserve">It will ask if you wish to print a patient label </w:t>
      </w:r>
      <w:r w:rsidR="002928B2">
        <w:t xml:space="preserve">for the patient’s passport. </w:t>
      </w:r>
      <w:r w:rsidR="00310846">
        <w:t>Click “</w:t>
      </w:r>
      <w:r w:rsidR="002928B2">
        <w:t>Yes</w:t>
      </w:r>
      <w:r w:rsidR="00310846">
        <w:t>”</w:t>
      </w:r>
      <w:r w:rsidR="002928B2">
        <w:t xml:space="preserve"> if you need to print a label otherwise select “No”.</w:t>
      </w:r>
      <w:r w:rsidR="00310846">
        <w:t xml:space="preserve"> </w:t>
      </w:r>
    </w:p>
    <w:p w:rsidR="002D0C7D" w:rsidRDefault="002D0C7D" w:rsidP="00A16BB5"/>
    <w:p w:rsidR="002D0C7D" w:rsidRPr="002D0C7D" w:rsidRDefault="00C06883" w:rsidP="00F742C8">
      <w:pPr>
        <w:keepNext/>
        <w:jc w:val="center"/>
        <w:rPr>
          <w:b/>
        </w:rPr>
      </w:pPr>
      <w:r>
        <w:rPr>
          <w:b/>
        </w:rPr>
        <w:t>Figure 2.31</w:t>
      </w:r>
    </w:p>
    <w:p w:rsidR="00235EDC" w:rsidRDefault="009E4501" w:rsidP="00A16BB5">
      <w:pPr>
        <w:jc w:val="center"/>
      </w:pPr>
      <w:r>
        <w:rPr>
          <w:noProof/>
          <w:lang w:val="en-ZA" w:eastAsia="en-ZA"/>
        </w:rPr>
        <w:drawing>
          <wp:inline distT="0" distB="0" distL="0" distR="0">
            <wp:extent cx="4524375" cy="1647825"/>
            <wp:effectExtent l="19050" t="0" r="9525" b="0"/>
            <wp:docPr id="151" name="Picture 150" descr="Record Sa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 Saved.jpg"/>
                    <pic:cNvPicPr/>
                  </pic:nvPicPr>
                  <pic:blipFill>
                    <a:blip r:embed="rId61" cstate="print"/>
                    <a:stretch>
                      <a:fillRect/>
                    </a:stretch>
                  </pic:blipFill>
                  <pic:spPr>
                    <a:xfrm>
                      <a:off x="0" y="0"/>
                      <a:ext cx="4524375" cy="1647825"/>
                    </a:xfrm>
                    <a:prstGeom prst="rect">
                      <a:avLst/>
                    </a:prstGeom>
                  </pic:spPr>
                </pic:pic>
              </a:graphicData>
            </a:graphic>
          </wp:inline>
        </w:drawing>
      </w:r>
    </w:p>
    <w:p w:rsidR="002928B2" w:rsidRDefault="002928B2" w:rsidP="00A16BB5">
      <w:pPr>
        <w:ind w:left="851"/>
      </w:pPr>
    </w:p>
    <w:p w:rsidR="0096135F" w:rsidRDefault="0096135F" w:rsidP="00A16BB5">
      <w:pPr>
        <w:ind w:left="851"/>
      </w:pPr>
      <w:r>
        <w:t xml:space="preserve">The screen to add another patient from this menu will appear. Click “No” if you are done adding patients or click “Yes” if you wish </w:t>
      </w:r>
      <w:r w:rsidR="002D0C7D">
        <w:t>t</w:t>
      </w:r>
      <w:r w:rsidR="00C70ABD">
        <w:t>o add more patients (Figure 2.32</w:t>
      </w:r>
      <w:r>
        <w:t>).</w:t>
      </w:r>
    </w:p>
    <w:p w:rsidR="0096135F" w:rsidRDefault="0096135F" w:rsidP="00A16BB5">
      <w:pPr>
        <w:ind w:left="851"/>
      </w:pPr>
    </w:p>
    <w:p w:rsidR="002D0C7D" w:rsidRPr="002D0C7D" w:rsidRDefault="00C70ABD" w:rsidP="00F742C8">
      <w:pPr>
        <w:keepNext/>
        <w:ind w:left="851"/>
        <w:jc w:val="center"/>
        <w:rPr>
          <w:b/>
        </w:rPr>
      </w:pPr>
      <w:r>
        <w:rPr>
          <w:b/>
        </w:rPr>
        <w:lastRenderedPageBreak/>
        <w:t>Figure 2.32</w:t>
      </w:r>
    </w:p>
    <w:p w:rsidR="0096135F" w:rsidRDefault="0096135F" w:rsidP="00A16BB5">
      <w:pPr>
        <w:jc w:val="center"/>
      </w:pPr>
      <w:r>
        <w:rPr>
          <w:noProof/>
          <w:lang w:val="en-ZA" w:eastAsia="en-ZA"/>
        </w:rPr>
        <w:drawing>
          <wp:inline distT="0" distB="0" distL="0" distR="0">
            <wp:extent cx="3057525" cy="1647825"/>
            <wp:effectExtent l="19050" t="0" r="9525" b="0"/>
            <wp:docPr id="152" name="Picture 151" descr="Add another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another record.jpg"/>
                    <pic:cNvPicPr/>
                  </pic:nvPicPr>
                  <pic:blipFill>
                    <a:blip r:embed="rId62" cstate="print"/>
                    <a:stretch>
                      <a:fillRect/>
                    </a:stretch>
                  </pic:blipFill>
                  <pic:spPr>
                    <a:xfrm>
                      <a:off x="0" y="0"/>
                      <a:ext cx="3057525" cy="1647825"/>
                    </a:xfrm>
                    <a:prstGeom prst="rect">
                      <a:avLst/>
                    </a:prstGeom>
                  </pic:spPr>
                </pic:pic>
              </a:graphicData>
            </a:graphic>
          </wp:inline>
        </w:drawing>
      </w:r>
    </w:p>
    <w:p w:rsidR="0096135F" w:rsidRDefault="0096135F" w:rsidP="00A16BB5">
      <w:pPr>
        <w:pStyle w:val="Caption"/>
        <w:ind w:left="1548" w:firstLine="720"/>
      </w:pPr>
    </w:p>
    <w:p w:rsidR="00235EDC" w:rsidRDefault="00235EDC" w:rsidP="00A16BB5">
      <w:pPr>
        <w:ind w:left="851"/>
      </w:pPr>
      <w:r>
        <w:t>The dispensing screen (Figure 2.</w:t>
      </w:r>
      <w:r w:rsidR="00C70ABD">
        <w:t>33</w:t>
      </w:r>
      <w:r>
        <w:t>) with the newly added patient details will appear – continue to dispense as usual</w:t>
      </w:r>
    </w:p>
    <w:p w:rsidR="002D0C7D" w:rsidRPr="002D0C7D" w:rsidRDefault="00C70ABD" w:rsidP="00F742C8">
      <w:pPr>
        <w:keepNext/>
        <w:ind w:left="851"/>
        <w:jc w:val="center"/>
        <w:rPr>
          <w:b/>
        </w:rPr>
      </w:pPr>
      <w:r>
        <w:rPr>
          <w:b/>
        </w:rPr>
        <w:t>Figure 2.33</w:t>
      </w:r>
    </w:p>
    <w:p w:rsidR="009E4501" w:rsidRDefault="0096135F" w:rsidP="00A16BB5">
      <w:pPr>
        <w:jc w:val="center"/>
        <w:rPr>
          <w:b/>
        </w:rPr>
      </w:pPr>
      <w:r>
        <w:rPr>
          <w:b/>
          <w:noProof/>
          <w:lang w:val="en-ZA" w:eastAsia="en-ZA"/>
        </w:rPr>
        <w:drawing>
          <wp:inline distT="0" distB="0" distL="0" distR="0">
            <wp:extent cx="6300470" cy="4447540"/>
            <wp:effectExtent l="19050" t="0" r="5080" b="0"/>
            <wp:docPr id="153" name="Picture 152" descr="Continue Dispen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 Dispensing.jpg"/>
                    <pic:cNvPicPr/>
                  </pic:nvPicPr>
                  <pic:blipFill>
                    <a:blip r:embed="rId63" cstate="print"/>
                    <a:stretch>
                      <a:fillRect/>
                    </a:stretch>
                  </pic:blipFill>
                  <pic:spPr>
                    <a:xfrm>
                      <a:off x="0" y="0"/>
                      <a:ext cx="6300470" cy="4447540"/>
                    </a:xfrm>
                    <a:prstGeom prst="rect">
                      <a:avLst/>
                    </a:prstGeom>
                  </pic:spPr>
                </pic:pic>
              </a:graphicData>
            </a:graphic>
          </wp:inline>
        </w:drawing>
      </w:r>
    </w:p>
    <w:p w:rsidR="004C0CAE" w:rsidRPr="003F1A14" w:rsidRDefault="002717F5" w:rsidP="00923283">
      <w:pPr>
        <w:pStyle w:val="Heading2"/>
        <w:rPr>
          <w:sz w:val="28"/>
          <w:szCs w:val="28"/>
        </w:rPr>
      </w:pPr>
      <w:r>
        <w:br w:type="page"/>
      </w:r>
      <w:bookmarkStart w:id="25" w:name="_Toc329175746"/>
      <w:r w:rsidR="003F1A14" w:rsidRPr="00923283">
        <w:rPr>
          <w:rFonts w:ascii="Times New Roman" w:hAnsi="Times New Roman"/>
          <w:caps/>
        </w:rPr>
        <w:lastRenderedPageBreak/>
        <w:t xml:space="preserve">D. </w:t>
      </w:r>
      <w:r w:rsidR="004C0CAE" w:rsidRPr="00923283">
        <w:rPr>
          <w:rFonts w:ascii="Times New Roman" w:hAnsi="Times New Roman"/>
          <w:caps/>
        </w:rPr>
        <w:t>Appointments</w:t>
      </w:r>
      <w:bookmarkEnd w:id="25"/>
    </w:p>
    <w:p w:rsidR="004C0CAE" w:rsidRDefault="004C0CAE" w:rsidP="00A16BB5">
      <w:r>
        <w:t xml:space="preserve">This menu option is used to view appointments </w:t>
      </w:r>
      <w:r w:rsidR="00F324E1">
        <w:t>and to check patients who did not come for appointments</w:t>
      </w:r>
      <w:r>
        <w:t>. Appointments can be viewed and printed.</w:t>
      </w:r>
    </w:p>
    <w:p w:rsidR="004C0CAE" w:rsidRDefault="004C0CAE" w:rsidP="00A16BB5">
      <w:r>
        <w:t xml:space="preserve">To get to </w:t>
      </w:r>
      <w:r w:rsidR="007A615A">
        <w:t xml:space="preserve">the </w:t>
      </w:r>
      <w:r>
        <w:t>appointment screen, select “</w:t>
      </w:r>
      <w:r w:rsidR="002F07BF">
        <w:t>A</w:t>
      </w:r>
      <w:r>
        <w:t>ppointment” from the main menu and click once</w:t>
      </w:r>
      <w:r w:rsidR="002F07BF">
        <w:t xml:space="preserve"> </w:t>
      </w:r>
      <w:r w:rsidR="007A615A">
        <w:t>(</w:t>
      </w:r>
      <w:r w:rsidR="00060418">
        <w:t>see</w:t>
      </w:r>
      <w:r w:rsidR="007A615A">
        <w:t xml:space="preserve"> Figure 2.</w:t>
      </w:r>
      <w:r w:rsidR="00C70ABD">
        <w:t>34</w:t>
      </w:r>
      <w:r w:rsidR="00354B9C">
        <w:t xml:space="preserve"> below</w:t>
      </w:r>
      <w:r w:rsidR="007A615A">
        <w:t>)</w:t>
      </w:r>
    </w:p>
    <w:p w:rsidR="002D0C7D" w:rsidRPr="002D0C7D" w:rsidRDefault="00C70ABD" w:rsidP="00923283">
      <w:pPr>
        <w:jc w:val="center"/>
        <w:rPr>
          <w:b/>
        </w:rPr>
      </w:pPr>
      <w:r>
        <w:rPr>
          <w:b/>
        </w:rPr>
        <w:t>Figure 2.34</w:t>
      </w:r>
    </w:p>
    <w:p w:rsidR="00B847E6" w:rsidRDefault="002F07BF" w:rsidP="00A16BB5">
      <w:pPr>
        <w:jc w:val="center"/>
      </w:pPr>
      <w:r>
        <w:rPr>
          <w:noProof/>
          <w:lang w:val="en-ZA" w:eastAsia="en-ZA"/>
        </w:rPr>
        <w:drawing>
          <wp:inline distT="0" distB="0" distL="0" distR="0">
            <wp:extent cx="6300470" cy="4447540"/>
            <wp:effectExtent l="19050" t="0" r="5080" b="0"/>
            <wp:docPr id="154" name="Picture 153" descr="Appointments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s Screen.jpg"/>
                    <pic:cNvPicPr/>
                  </pic:nvPicPr>
                  <pic:blipFill>
                    <a:blip r:embed="rId64" cstate="print"/>
                    <a:stretch>
                      <a:fillRect/>
                    </a:stretch>
                  </pic:blipFill>
                  <pic:spPr>
                    <a:xfrm>
                      <a:off x="0" y="0"/>
                      <a:ext cx="6300470" cy="4447540"/>
                    </a:xfrm>
                    <a:prstGeom prst="rect">
                      <a:avLst/>
                    </a:prstGeom>
                  </pic:spPr>
                </pic:pic>
              </a:graphicData>
            </a:graphic>
          </wp:inline>
        </w:drawing>
      </w:r>
    </w:p>
    <w:p w:rsidR="00426F16" w:rsidRDefault="00426F16" w:rsidP="00A16BB5">
      <w:pPr>
        <w:pStyle w:val="Caption"/>
      </w:pPr>
    </w:p>
    <w:p w:rsidR="00B847E6" w:rsidRDefault="00B847E6" w:rsidP="00A16BB5">
      <w:r>
        <w:t>The appointments automatically default to the current date (the day that the appointment is viewed). However appointments for a day/week/month can be selected and viewed.</w:t>
      </w:r>
    </w:p>
    <w:p w:rsidR="00B847E6" w:rsidRDefault="00B847E6" w:rsidP="00A16BB5">
      <w:r>
        <w:t>To select a different appointment date</w:t>
      </w:r>
    </w:p>
    <w:p w:rsidR="00426F16" w:rsidRDefault="00B847E6" w:rsidP="00A16BB5">
      <w:pPr>
        <w:numPr>
          <w:ilvl w:val="0"/>
          <w:numId w:val="10"/>
        </w:numPr>
      </w:pPr>
      <w:r>
        <w:t>Click on find at the bottom of the screen, a calendar will pop-up</w:t>
      </w:r>
      <w:r w:rsidR="00544EC7">
        <w:t xml:space="preserve"> (see Figure 2.</w:t>
      </w:r>
      <w:r w:rsidR="00C70ABD">
        <w:t>35</w:t>
      </w:r>
      <w:r w:rsidR="00544EC7">
        <w:t>)</w:t>
      </w:r>
      <w:r>
        <w:t>.</w:t>
      </w:r>
    </w:p>
    <w:p w:rsidR="00B847E6" w:rsidRDefault="00060418" w:rsidP="00A16BB5">
      <w:pPr>
        <w:numPr>
          <w:ilvl w:val="0"/>
          <w:numId w:val="10"/>
        </w:numPr>
      </w:pPr>
      <w:r>
        <w:t>Select the required dates next to the “From” and “To” boxes. Select the status of the patients from the status box and click on “OK”</w:t>
      </w:r>
      <w:r w:rsidR="0033349B">
        <w:t>. If only appointments for one day are</w:t>
      </w:r>
      <w:r>
        <w:t xml:space="preserve"> required, select the same date on the calendars in both “From” and “To” boxes.</w:t>
      </w:r>
    </w:p>
    <w:p w:rsidR="001F055F" w:rsidRDefault="00C70ABD" w:rsidP="00A16BB5">
      <w:pPr>
        <w:pStyle w:val="Caption"/>
        <w:ind w:left="2160" w:firstLine="720"/>
      </w:pPr>
      <w:r>
        <w:t>Figure 2.35</w:t>
      </w:r>
    </w:p>
    <w:p w:rsidR="00354B9C" w:rsidRDefault="001F055F" w:rsidP="00A16BB5">
      <w:pPr>
        <w:jc w:val="center"/>
      </w:pPr>
      <w:r>
        <w:rPr>
          <w:noProof/>
          <w:lang w:val="en-ZA" w:eastAsia="en-ZA"/>
        </w:rPr>
        <w:lastRenderedPageBreak/>
        <w:drawing>
          <wp:inline distT="0" distB="0" distL="0" distR="0">
            <wp:extent cx="2828925" cy="1895475"/>
            <wp:effectExtent l="19050" t="0" r="9525" b="0"/>
            <wp:docPr id="156" name="Picture 154" descr="Appointments Select Date Ran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s Select Date Range.jpg"/>
                    <pic:cNvPicPr/>
                  </pic:nvPicPr>
                  <pic:blipFill>
                    <a:blip r:embed="rId65" cstate="print"/>
                    <a:stretch>
                      <a:fillRect/>
                    </a:stretch>
                  </pic:blipFill>
                  <pic:spPr>
                    <a:xfrm>
                      <a:off x="0" y="0"/>
                      <a:ext cx="2828925" cy="1895475"/>
                    </a:xfrm>
                    <a:prstGeom prst="rect">
                      <a:avLst/>
                    </a:prstGeom>
                  </pic:spPr>
                </pic:pic>
              </a:graphicData>
            </a:graphic>
          </wp:inline>
        </w:drawing>
      </w:r>
    </w:p>
    <w:p w:rsidR="00536778" w:rsidRDefault="00536778" w:rsidP="00A16BB5">
      <w:pPr>
        <w:ind w:left="720"/>
      </w:pPr>
      <w:r>
        <w:t xml:space="preserve">If a range of dates is required, select the first day of the range and </w:t>
      </w:r>
      <w:r w:rsidR="00B830DA">
        <w:t xml:space="preserve">click in </w:t>
      </w:r>
      <w:r>
        <w:t xml:space="preserve">the “from” box and the last date of the range and </w:t>
      </w:r>
      <w:r w:rsidR="001B6ABC">
        <w:t>click</w:t>
      </w:r>
      <w:r>
        <w:t xml:space="preserve"> in the “to” box</w:t>
      </w:r>
      <w:r w:rsidR="001B6ABC">
        <w:t>, select the status of the patient (</w:t>
      </w:r>
      <w:proofErr w:type="spellStart"/>
      <w:r w:rsidR="001B6ABC">
        <w:t>eg</w:t>
      </w:r>
      <w:proofErr w:type="spellEnd"/>
      <w:r w:rsidR="001B6ABC">
        <w:t>. Active, Transferred IN or In Transit)</w:t>
      </w:r>
      <w:r>
        <w:t xml:space="preserve"> and press “OK”. In the above picture, the range is from </w:t>
      </w:r>
      <w:r w:rsidR="001B6ABC">
        <w:t>04</w:t>
      </w:r>
      <w:r>
        <w:t xml:space="preserve">/02/2006 to </w:t>
      </w:r>
      <w:r w:rsidR="001B6ABC">
        <w:t>13</w:t>
      </w:r>
      <w:r>
        <w:t>/02/2006.</w:t>
      </w:r>
    </w:p>
    <w:p w:rsidR="00536778" w:rsidRDefault="000A166A" w:rsidP="00A16BB5">
      <w:r>
        <w:t>The bottom of the screen shows the selected range and the total appointments expected during the selected time.</w:t>
      </w:r>
    </w:p>
    <w:p w:rsidR="007F418D" w:rsidRDefault="007F418D" w:rsidP="00A16BB5">
      <w:r>
        <w:t>Once a patient turns up for the appointment, their name is automatically deleted from the appointment list. Patients whose names still remain on the appointment list are those who did not turn up for the appointment. Patients who missed appointments can be viewed per day, week, month or any selected range in the same way that appoi</w:t>
      </w:r>
      <w:r w:rsidR="00C81A5F">
        <w:t>ntments are viewed but they are</w:t>
      </w:r>
      <w:r>
        <w:t xml:space="preserve"> viewed retrospectively (i.e. appointments missed in March can only be viewed from April onwards).</w:t>
      </w:r>
    </w:p>
    <w:p w:rsidR="007F418D" w:rsidRDefault="007F418D" w:rsidP="00A16BB5">
      <w:r>
        <w:t>Again, the list of patients who missed appointments can be printed as explained below</w:t>
      </w:r>
    </w:p>
    <w:p w:rsidR="00536778" w:rsidRDefault="00536778" w:rsidP="00A16BB5">
      <w:r>
        <w:t>When printing the appointment report, click on “Print” at the bottom of the screen</w:t>
      </w:r>
      <w:r w:rsidR="001F055F">
        <w:t>, a small</w:t>
      </w:r>
      <w:r w:rsidR="006D7CEA">
        <w:t xml:space="preserve"> screen will appear (Figure</w:t>
      </w:r>
      <w:r w:rsidR="00C70ABD">
        <w:t xml:space="preserve"> 2.36</w:t>
      </w:r>
      <w:r w:rsidR="001F055F">
        <w:t>) which shows you the progress as well as the path where the file will reside.</w:t>
      </w:r>
      <w:r>
        <w:t xml:space="preserve"> The print out summarizes the report by date and within the date appointments are sorted per regimen and a total for each regimen is given.</w:t>
      </w:r>
    </w:p>
    <w:p w:rsidR="001F055F" w:rsidRDefault="001F055F" w:rsidP="00A16BB5"/>
    <w:p w:rsidR="006D7CEA" w:rsidRPr="006D7CEA" w:rsidRDefault="00C70ABD" w:rsidP="00F742C8">
      <w:pPr>
        <w:keepNext/>
        <w:jc w:val="center"/>
        <w:rPr>
          <w:b/>
        </w:rPr>
      </w:pPr>
      <w:r>
        <w:rPr>
          <w:b/>
        </w:rPr>
        <w:t>Figure 2.36</w:t>
      </w:r>
    </w:p>
    <w:p w:rsidR="001F055F" w:rsidRDefault="001F055F" w:rsidP="00A16BB5">
      <w:pPr>
        <w:jc w:val="center"/>
      </w:pPr>
      <w:r>
        <w:rPr>
          <w:noProof/>
          <w:lang w:val="en-ZA" w:eastAsia="en-ZA"/>
        </w:rPr>
        <w:drawing>
          <wp:inline distT="0" distB="0" distL="0" distR="0">
            <wp:extent cx="1362075" cy="1371600"/>
            <wp:effectExtent l="19050" t="0" r="9525" b="0"/>
            <wp:docPr id="159" name="Picture 158" descr="Appointsments 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sments Print.jpg"/>
                    <pic:cNvPicPr/>
                  </pic:nvPicPr>
                  <pic:blipFill>
                    <a:blip r:embed="rId66" cstate="print"/>
                    <a:stretch>
                      <a:fillRect/>
                    </a:stretch>
                  </pic:blipFill>
                  <pic:spPr>
                    <a:xfrm>
                      <a:off x="0" y="0"/>
                      <a:ext cx="1362075" cy="1371600"/>
                    </a:xfrm>
                    <a:prstGeom prst="rect">
                      <a:avLst/>
                    </a:prstGeom>
                  </pic:spPr>
                </pic:pic>
              </a:graphicData>
            </a:graphic>
          </wp:inline>
        </w:drawing>
      </w:r>
    </w:p>
    <w:p w:rsidR="002717F5" w:rsidRDefault="009412C8" w:rsidP="00A16BB5">
      <w:r>
        <w:t xml:space="preserve">A </w:t>
      </w:r>
      <w:r w:rsidR="00BB24BB">
        <w:t>PDF file will open with the list of appointments as selected. You can either save your document on your computer or you can save it onto memory stick to print it somewhere else (</w:t>
      </w:r>
      <w:r w:rsidR="00802228">
        <w:t xml:space="preserve">see </w:t>
      </w:r>
      <w:r w:rsidR="00544EC7">
        <w:t>Figure 2.</w:t>
      </w:r>
      <w:r w:rsidR="00C70ABD">
        <w:t>37</w:t>
      </w:r>
      <w:r w:rsidR="00544EC7">
        <w:t>)</w:t>
      </w:r>
      <w:r w:rsidR="00BB24BB">
        <w:t>.</w:t>
      </w:r>
    </w:p>
    <w:p w:rsidR="006D7CEA" w:rsidRPr="006D7CEA" w:rsidRDefault="00C70ABD" w:rsidP="00F742C8">
      <w:pPr>
        <w:keepNext/>
        <w:jc w:val="center"/>
        <w:rPr>
          <w:b/>
        </w:rPr>
      </w:pPr>
      <w:r>
        <w:rPr>
          <w:b/>
        </w:rPr>
        <w:lastRenderedPageBreak/>
        <w:t>Figure 2.37</w:t>
      </w:r>
    </w:p>
    <w:p w:rsidR="001F055F" w:rsidRDefault="001F055F" w:rsidP="00A16BB5">
      <w:pPr>
        <w:jc w:val="center"/>
      </w:pPr>
      <w:r>
        <w:rPr>
          <w:noProof/>
          <w:lang w:val="en-ZA" w:eastAsia="en-ZA"/>
        </w:rPr>
        <w:drawing>
          <wp:inline distT="0" distB="0" distL="0" distR="0">
            <wp:extent cx="6300470" cy="3425825"/>
            <wp:effectExtent l="19050" t="0" r="5080" b="0"/>
            <wp:docPr id="160" name="Picture 159" descr="Appointments PDF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s PDF File.jpg"/>
                    <pic:cNvPicPr/>
                  </pic:nvPicPr>
                  <pic:blipFill>
                    <a:blip r:embed="rId67" cstate="print"/>
                    <a:stretch>
                      <a:fillRect/>
                    </a:stretch>
                  </pic:blipFill>
                  <pic:spPr>
                    <a:xfrm>
                      <a:off x="0" y="0"/>
                      <a:ext cx="6300470" cy="3425825"/>
                    </a:xfrm>
                    <a:prstGeom prst="rect">
                      <a:avLst/>
                    </a:prstGeom>
                  </pic:spPr>
                </pic:pic>
              </a:graphicData>
            </a:graphic>
          </wp:inline>
        </w:drawing>
      </w:r>
    </w:p>
    <w:p w:rsidR="00802228" w:rsidRDefault="002717F5" w:rsidP="00A16BB5">
      <w:r>
        <w:br w:type="page"/>
      </w:r>
      <w:r w:rsidR="00802228">
        <w:lastRenderedPageBreak/>
        <w:tab/>
      </w:r>
    </w:p>
    <w:p w:rsidR="00B847E6" w:rsidRPr="00A87FE9" w:rsidRDefault="00A87FE9" w:rsidP="00A10C6B">
      <w:pPr>
        <w:pStyle w:val="Heading1"/>
        <w:rPr>
          <w:rFonts w:cs="Arial"/>
          <w:b w:val="0"/>
          <w:szCs w:val="28"/>
        </w:rPr>
      </w:pPr>
      <w:r w:rsidRPr="00A87FE9">
        <w:rPr>
          <w:rFonts w:cs="Arial"/>
          <w:szCs w:val="28"/>
        </w:rPr>
        <w:t xml:space="preserve"> </w:t>
      </w:r>
      <w:bookmarkStart w:id="26" w:name="_Toc329175747"/>
      <w:r w:rsidR="009C057E" w:rsidRPr="00A10C6B">
        <w:t xml:space="preserve">CHAPTER 3: </w:t>
      </w:r>
      <w:r w:rsidRPr="00A10C6B">
        <w:t>STOCK MANAGEMENT</w:t>
      </w:r>
      <w:bookmarkEnd w:id="26"/>
    </w:p>
    <w:p w:rsidR="00B847E6" w:rsidRDefault="00A87FE9" w:rsidP="00A16BB5">
      <w:r>
        <w:t xml:space="preserve">Management of stock is done by the </w:t>
      </w:r>
      <w:r w:rsidR="003B4C63">
        <w:t xml:space="preserve">following </w:t>
      </w:r>
      <w:r>
        <w:t>options</w:t>
      </w:r>
      <w:r w:rsidR="003B4C63">
        <w:t>;</w:t>
      </w:r>
      <w:r>
        <w:t xml:space="preserve"> </w:t>
      </w:r>
      <w:r w:rsidR="003B4C63">
        <w:t>receiving,</w:t>
      </w:r>
      <w:r>
        <w:t xml:space="preserve"> transfers, medicines and stock take</w:t>
      </w:r>
      <w:r w:rsidR="00BB24BB">
        <w:t xml:space="preserve"> on the main menu</w:t>
      </w:r>
      <w:r w:rsidR="0096651D">
        <w:t>.</w:t>
      </w:r>
    </w:p>
    <w:p w:rsidR="00A87FE9" w:rsidRDefault="00A87FE9" w:rsidP="00A16BB5"/>
    <w:p w:rsidR="00426F16" w:rsidRPr="00F742C8" w:rsidRDefault="00A87FE9" w:rsidP="00F742C8">
      <w:pPr>
        <w:pStyle w:val="Heading2"/>
        <w:rPr>
          <w:rFonts w:ascii="Times New Roman" w:hAnsi="Times New Roman"/>
          <w:caps/>
        </w:rPr>
      </w:pPr>
      <w:bookmarkStart w:id="27" w:name="_Toc329175748"/>
      <w:r w:rsidRPr="00F742C8">
        <w:rPr>
          <w:rFonts w:ascii="Times New Roman" w:hAnsi="Times New Roman"/>
          <w:caps/>
        </w:rPr>
        <w:t>A</w:t>
      </w:r>
      <w:r w:rsidR="003F1A14" w:rsidRPr="00F742C8">
        <w:rPr>
          <w:rFonts w:ascii="Times New Roman" w:hAnsi="Times New Roman"/>
          <w:caps/>
        </w:rPr>
        <w:t>. Receiving</w:t>
      </w:r>
      <w:bookmarkEnd w:id="27"/>
    </w:p>
    <w:p w:rsidR="003F1A14" w:rsidRDefault="0096651D" w:rsidP="00A16BB5">
      <w:r>
        <w:t>This menu option is used when receiving stock from the supplier.</w:t>
      </w:r>
    </w:p>
    <w:p w:rsidR="003A4BF0" w:rsidRDefault="003A4BF0" w:rsidP="00A16BB5">
      <w:pPr>
        <w:numPr>
          <w:ilvl w:val="0"/>
          <w:numId w:val="12"/>
        </w:numPr>
      </w:pPr>
      <w:r>
        <w:t>On the main menu, select receiving and click once to access the screen</w:t>
      </w:r>
      <w:r w:rsidR="00F000E3">
        <w:t xml:space="preserve"> (see Figure 3.1)</w:t>
      </w:r>
      <w:r>
        <w:t>.</w:t>
      </w:r>
    </w:p>
    <w:p w:rsidR="0096651D" w:rsidRPr="006B1CAF" w:rsidRDefault="006B1CAF" w:rsidP="00F742C8">
      <w:pPr>
        <w:keepNext/>
        <w:jc w:val="center"/>
        <w:rPr>
          <w:b/>
        </w:rPr>
      </w:pPr>
      <w:r>
        <w:rPr>
          <w:b/>
        </w:rPr>
        <w:t>Figure 3.1</w:t>
      </w:r>
    </w:p>
    <w:p w:rsidR="00BB24BB" w:rsidRDefault="00BB24BB" w:rsidP="00A16BB5">
      <w:pPr>
        <w:jc w:val="center"/>
      </w:pPr>
      <w:r>
        <w:rPr>
          <w:noProof/>
          <w:lang w:val="en-ZA" w:eastAsia="en-ZA"/>
        </w:rPr>
        <w:drawing>
          <wp:inline distT="0" distB="0" distL="0" distR="0">
            <wp:extent cx="6300470" cy="4447540"/>
            <wp:effectExtent l="19050" t="0" r="5080" b="0"/>
            <wp:docPr id="162" name="Picture 161" descr="Stock main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main screen.jpg"/>
                    <pic:cNvPicPr/>
                  </pic:nvPicPr>
                  <pic:blipFill>
                    <a:blip r:embed="rId68" cstate="print"/>
                    <a:stretch>
                      <a:fillRect/>
                    </a:stretch>
                  </pic:blipFill>
                  <pic:spPr>
                    <a:xfrm>
                      <a:off x="0" y="0"/>
                      <a:ext cx="6300470" cy="4447540"/>
                    </a:xfrm>
                    <a:prstGeom prst="rect">
                      <a:avLst/>
                    </a:prstGeom>
                  </pic:spPr>
                </pic:pic>
              </a:graphicData>
            </a:graphic>
          </wp:inline>
        </w:drawing>
      </w:r>
    </w:p>
    <w:p w:rsidR="00AE0F58" w:rsidRDefault="00AE0F58" w:rsidP="00A16BB5"/>
    <w:p w:rsidR="003A4BF0" w:rsidRDefault="003A4BF0" w:rsidP="00A16BB5">
      <w:pPr>
        <w:numPr>
          <w:ilvl w:val="0"/>
          <w:numId w:val="12"/>
        </w:numPr>
      </w:pPr>
      <w:r>
        <w:t>Type the delivery note number and press enter. If it is a receipt from another facility, type in the name of the facility and date of receipt and press enter. The screen will prompt for entry of medicines.</w:t>
      </w:r>
    </w:p>
    <w:p w:rsidR="003A4BF0" w:rsidRDefault="003A4BF0" w:rsidP="00A16BB5">
      <w:pPr>
        <w:numPr>
          <w:ilvl w:val="0"/>
          <w:numId w:val="12"/>
        </w:numPr>
      </w:pPr>
      <w:r>
        <w:t xml:space="preserve">Select the medicine received from the drop down list and click once. </w:t>
      </w:r>
    </w:p>
    <w:p w:rsidR="003A4BF0" w:rsidRDefault="003A4BF0" w:rsidP="00A16BB5">
      <w:pPr>
        <w:numPr>
          <w:ilvl w:val="0"/>
          <w:numId w:val="12"/>
        </w:numPr>
      </w:pPr>
      <w:proofErr w:type="gramStart"/>
      <w:r>
        <w:t>Type in the quantity received and press</w:t>
      </w:r>
      <w:proofErr w:type="gramEnd"/>
      <w:r>
        <w:t xml:space="preserve"> enter. The quantity for solid oral dosages is per tablet/capsule. The quantities for liquids are per bottle</w:t>
      </w:r>
      <w:r w:rsidR="00E82B53">
        <w:t xml:space="preserve"> (see Figure 3.2)</w:t>
      </w:r>
      <w:r>
        <w:t>.</w:t>
      </w:r>
    </w:p>
    <w:p w:rsidR="006B1CAF" w:rsidRPr="006B1CAF" w:rsidRDefault="006B1CAF" w:rsidP="00F742C8">
      <w:pPr>
        <w:keepNext/>
        <w:jc w:val="center"/>
        <w:rPr>
          <w:b/>
        </w:rPr>
      </w:pPr>
      <w:r w:rsidRPr="006B1CAF">
        <w:rPr>
          <w:b/>
        </w:rPr>
        <w:lastRenderedPageBreak/>
        <w:t>Figure 3.2</w:t>
      </w:r>
    </w:p>
    <w:p w:rsidR="002931E3" w:rsidRDefault="002931E3" w:rsidP="00A16BB5">
      <w:pPr>
        <w:jc w:val="center"/>
      </w:pPr>
      <w:r>
        <w:rPr>
          <w:noProof/>
          <w:lang w:val="en-ZA" w:eastAsia="en-ZA"/>
        </w:rPr>
        <w:drawing>
          <wp:inline distT="0" distB="0" distL="0" distR="0">
            <wp:extent cx="6300470" cy="4447540"/>
            <wp:effectExtent l="19050" t="0" r="5080" b="0"/>
            <wp:docPr id="163" name="Picture 162" descr="Enter 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stock.jpg"/>
                    <pic:cNvPicPr/>
                  </pic:nvPicPr>
                  <pic:blipFill>
                    <a:blip r:embed="rId69" cstate="print"/>
                    <a:stretch>
                      <a:fillRect/>
                    </a:stretch>
                  </pic:blipFill>
                  <pic:spPr>
                    <a:xfrm>
                      <a:off x="0" y="0"/>
                      <a:ext cx="6300470" cy="4447540"/>
                    </a:xfrm>
                    <a:prstGeom prst="rect">
                      <a:avLst/>
                    </a:prstGeom>
                  </pic:spPr>
                </pic:pic>
              </a:graphicData>
            </a:graphic>
          </wp:inline>
        </w:drawing>
      </w:r>
    </w:p>
    <w:p w:rsidR="006B1CAF" w:rsidRDefault="003A4BF0" w:rsidP="00F742C8">
      <w:pPr>
        <w:numPr>
          <w:ilvl w:val="0"/>
          <w:numId w:val="12"/>
        </w:numPr>
      </w:pPr>
      <w:r>
        <w:t>Click receiving. The system will ask you to confirm if you wish to receive the stock and also ask you to insert the paper in the printer.  Click OK.</w:t>
      </w:r>
    </w:p>
    <w:p w:rsidR="003A4BF0" w:rsidRPr="006B1CAF" w:rsidRDefault="006B1CAF" w:rsidP="00F742C8">
      <w:pPr>
        <w:keepNext/>
        <w:jc w:val="center"/>
        <w:rPr>
          <w:b/>
        </w:rPr>
      </w:pPr>
      <w:r>
        <w:rPr>
          <w:b/>
        </w:rPr>
        <w:t>Figure 3.3</w:t>
      </w:r>
    </w:p>
    <w:p w:rsidR="00057F87" w:rsidRDefault="002931E3" w:rsidP="00F742C8">
      <w:pPr>
        <w:ind w:left="720"/>
        <w:jc w:val="center"/>
      </w:pPr>
      <w:r>
        <w:rPr>
          <w:noProof/>
          <w:lang w:val="en-ZA" w:eastAsia="en-ZA"/>
        </w:rPr>
        <w:drawing>
          <wp:inline distT="0" distB="0" distL="0" distR="0">
            <wp:extent cx="3333750" cy="1647825"/>
            <wp:effectExtent l="19050" t="0" r="0" b="0"/>
            <wp:docPr id="164" name="Picture 163" descr="Confirm rece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receipt.jpg"/>
                    <pic:cNvPicPr/>
                  </pic:nvPicPr>
                  <pic:blipFill>
                    <a:blip r:embed="rId70" cstate="print"/>
                    <a:stretch>
                      <a:fillRect/>
                    </a:stretch>
                  </pic:blipFill>
                  <pic:spPr>
                    <a:xfrm>
                      <a:off x="0" y="0"/>
                      <a:ext cx="3333750" cy="1647825"/>
                    </a:xfrm>
                    <a:prstGeom prst="rect">
                      <a:avLst/>
                    </a:prstGeom>
                  </pic:spPr>
                </pic:pic>
              </a:graphicData>
            </a:graphic>
          </wp:inline>
        </w:drawing>
      </w:r>
    </w:p>
    <w:p w:rsidR="00057F87" w:rsidRDefault="00057F87" w:rsidP="00A16BB5">
      <w:pPr>
        <w:ind w:left="720"/>
      </w:pPr>
    </w:p>
    <w:p w:rsidR="00AE0F58" w:rsidRDefault="00AE0F58" w:rsidP="00A16BB5">
      <w:pPr>
        <w:numPr>
          <w:ilvl w:val="0"/>
          <w:numId w:val="12"/>
        </w:numPr>
      </w:pPr>
      <w:r>
        <w:t>A goods receiving note will be generated as shown in figure 3.4 (see Annex 3)</w:t>
      </w:r>
      <w:r w:rsidR="005747C1">
        <w:t>, which can be printed and filed.</w:t>
      </w:r>
    </w:p>
    <w:p w:rsidR="006B1CAF" w:rsidRPr="006B1CAF" w:rsidRDefault="006B1CAF" w:rsidP="00F742C8">
      <w:pPr>
        <w:keepNext/>
        <w:ind w:left="720"/>
        <w:jc w:val="center"/>
        <w:rPr>
          <w:b/>
        </w:rPr>
      </w:pPr>
      <w:r>
        <w:rPr>
          <w:b/>
        </w:rPr>
        <w:lastRenderedPageBreak/>
        <w:t>Figure 3.4</w:t>
      </w:r>
    </w:p>
    <w:p w:rsidR="00AE0F58" w:rsidRDefault="005747C1" w:rsidP="00A16BB5">
      <w:pPr>
        <w:jc w:val="center"/>
        <w:rPr>
          <w:b/>
        </w:rPr>
      </w:pPr>
      <w:r>
        <w:rPr>
          <w:b/>
          <w:noProof/>
          <w:lang w:val="en-ZA" w:eastAsia="en-ZA"/>
        </w:rPr>
        <w:drawing>
          <wp:inline distT="0" distB="0" distL="0" distR="0">
            <wp:extent cx="5973478" cy="3190875"/>
            <wp:effectExtent l="0" t="0" r="0" b="0"/>
            <wp:docPr id="165" name="Picture 164" descr="GRV p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V pdf.jpg"/>
                    <pic:cNvPicPr/>
                  </pic:nvPicPr>
                  <pic:blipFill>
                    <a:blip r:embed="rId71" cstate="print"/>
                    <a:stretch>
                      <a:fillRect/>
                    </a:stretch>
                  </pic:blipFill>
                  <pic:spPr>
                    <a:xfrm>
                      <a:off x="0" y="0"/>
                      <a:ext cx="5989934" cy="3199666"/>
                    </a:xfrm>
                    <a:prstGeom prst="rect">
                      <a:avLst/>
                    </a:prstGeom>
                  </pic:spPr>
                </pic:pic>
              </a:graphicData>
            </a:graphic>
          </wp:inline>
        </w:drawing>
      </w:r>
    </w:p>
    <w:p w:rsidR="00F742C8" w:rsidRDefault="00F742C8" w:rsidP="00F742C8"/>
    <w:p w:rsidR="003F1A14" w:rsidRPr="00F742C8" w:rsidRDefault="00A87FE9" w:rsidP="00F742C8">
      <w:pPr>
        <w:pStyle w:val="Heading2"/>
        <w:rPr>
          <w:rFonts w:ascii="Times New Roman" w:hAnsi="Times New Roman"/>
          <w:caps/>
        </w:rPr>
      </w:pPr>
      <w:bookmarkStart w:id="28" w:name="_Toc329175749"/>
      <w:r w:rsidRPr="00F742C8">
        <w:rPr>
          <w:rFonts w:ascii="Times New Roman" w:hAnsi="Times New Roman"/>
          <w:caps/>
        </w:rPr>
        <w:t>B</w:t>
      </w:r>
      <w:r w:rsidR="003F1A14" w:rsidRPr="00F742C8">
        <w:rPr>
          <w:rFonts w:ascii="Times New Roman" w:hAnsi="Times New Roman"/>
          <w:caps/>
        </w:rPr>
        <w:t xml:space="preserve">. </w:t>
      </w:r>
      <w:r w:rsidR="00AE0F58" w:rsidRPr="00F742C8">
        <w:rPr>
          <w:rFonts w:ascii="Times New Roman" w:hAnsi="Times New Roman"/>
          <w:caps/>
        </w:rPr>
        <w:t>Issue OUT</w:t>
      </w:r>
      <w:bookmarkEnd w:id="28"/>
      <w:r w:rsidR="00B847E6" w:rsidRPr="00F742C8">
        <w:rPr>
          <w:rFonts w:ascii="Times New Roman" w:hAnsi="Times New Roman"/>
          <w:caps/>
        </w:rPr>
        <w:t xml:space="preserve"> </w:t>
      </w:r>
    </w:p>
    <w:p w:rsidR="003F1A14" w:rsidRDefault="0096651D" w:rsidP="00A16BB5">
      <w:r>
        <w:t xml:space="preserve">This is used when </w:t>
      </w:r>
      <w:r w:rsidR="0095257A">
        <w:t>issuing</w:t>
      </w:r>
      <w:r>
        <w:t xml:space="preserve"> stock between facilities or within the facility. Stock that is being issued to PMTCT or Maternity can be issued out as stock transfer. This is also the case for stock issued to another facility.</w:t>
      </w:r>
    </w:p>
    <w:p w:rsidR="00043A5A" w:rsidRDefault="00043A5A" w:rsidP="00A16BB5">
      <w:pPr>
        <w:numPr>
          <w:ilvl w:val="0"/>
          <w:numId w:val="13"/>
        </w:numPr>
      </w:pPr>
      <w:r>
        <w:t xml:space="preserve">Select </w:t>
      </w:r>
      <w:r w:rsidR="00AE0F58">
        <w:t>Issue</w:t>
      </w:r>
      <w:r w:rsidR="0095257A">
        <w:t xml:space="preserve"> OUT</w:t>
      </w:r>
      <w:r>
        <w:t xml:space="preserve"> on the main menu and click once</w:t>
      </w:r>
      <w:r w:rsidR="00EB2276">
        <w:t xml:space="preserve"> (see Figure 3.</w:t>
      </w:r>
      <w:r w:rsidR="00AE0F58">
        <w:t>5</w:t>
      </w:r>
      <w:r w:rsidR="00EB2276">
        <w:t>)</w:t>
      </w:r>
      <w:r>
        <w:t xml:space="preserve">. The screen like the </w:t>
      </w:r>
      <w:r w:rsidR="00AE0F58">
        <w:t xml:space="preserve">one below </w:t>
      </w:r>
      <w:r>
        <w:t>will appear.</w:t>
      </w:r>
    </w:p>
    <w:p w:rsidR="008003E0" w:rsidRPr="008003E0" w:rsidRDefault="008003E0" w:rsidP="00F742C8">
      <w:pPr>
        <w:keepNext/>
        <w:jc w:val="center"/>
        <w:rPr>
          <w:b/>
        </w:rPr>
      </w:pPr>
      <w:r>
        <w:rPr>
          <w:b/>
        </w:rPr>
        <w:lastRenderedPageBreak/>
        <w:t>Figure 3.5</w:t>
      </w:r>
    </w:p>
    <w:p w:rsidR="006B1CAF" w:rsidRDefault="005747C1" w:rsidP="00A16BB5">
      <w:r>
        <w:rPr>
          <w:noProof/>
          <w:lang w:val="en-ZA" w:eastAsia="en-ZA"/>
        </w:rPr>
        <w:drawing>
          <wp:inline distT="0" distB="0" distL="0" distR="0">
            <wp:extent cx="6260888" cy="4419600"/>
            <wp:effectExtent l="0" t="0" r="0" b="0"/>
            <wp:docPr id="166" name="Picture 165" descr="Issue Out Main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sue Out Main screen.jpg"/>
                    <pic:cNvPicPr/>
                  </pic:nvPicPr>
                  <pic:blipFill>
                    <a:blip r:embed="rId72" cstate="print"/>
                    <a:stretch>
                      <a:fillRect/>
                    </a:stretch>
                  </pic:blipFill>
                  <pic:spPr>
                    <a:xfrm>
                      <a:off x="0" y="0"/>
                      <a:ext cx="6270434" cy="4426338"/>
                    </a:xfrm>
                    <a:prstGeom prst="rect">
                      <a:avLst/>
                    </a:prstGeom>
                  </pic:spPr>
                </pic:pic>
              </a:graphicData>
            </a:graphic>
          </wp:inline>
        </w:drawing>
      </w:r>
    </w:p>
    <w:p w:rsidR="0096651D" w:rsidRDefault="00043A5A" w:rsidP="00A16BB5">
      <w:pPr>
        <w:numPr>
          <w:ilvl w:val="0"/>
          <w:numId w:val="13"/>
        </w:numPr>
      </w:pPr>
      <w:r>
        <w:t xml:space="preserve">Type the name where the goods are being transferred to </w:t>
      </w:r>
      <w:r w:rsidR="00AE0F58">
        <w:t xml:space="preserve">on the delivery notes box </w:t>
      </w:r>
      <w:r>
        <w:t>and press enter. For example, if goods are being transferred to Maternity ward, type Maternity</w:t>
      </w:r>
      <w:r w:rsidR="00AE0F58">
        <w:t xml:space="preserve"> ward</w:t>
      </w:r>
      <w:r>
        <w:t>.</w:t>
      </w:r>
    </w:p>
    <w:p w:rsidR="00043A5A" w:rsidRDefault="00043A5A" w:rsidP="00A16BB5">
      <w:pPr>
        <w:numPr>
          <w:ilvl w:val="0"/>
          <w:numId w:val="13"/>
        </w:numPr>
      </w:pPr>
      <w:r>
        <w:t>Select the medicines you wish to transfer, enter the quantities and press enter. The quantity for solid oral dosages is per tablet/capsule. The quantities for liquids are per bottle.</w:t>
      </w:r>
      <w:r w:rsidR="00A63A4E">
        <w:t xml:space="preserve"> (See Figure 3.6).</w:t>
      </w:r>
    </w:p>
    <w:p w:rsidR="008003E0" w:rsidRPr="008003E0" w:rsidRDefault="008003E0" w:rsidP="00F742C8">
      <w:pPr>
        <w:keepNext/>
        <w:jc w:val="center"/>
        <w:rPr>
          <w:b/>
        </w:rPr>
      </w:pPr>
      <w:r>
        <w:rPr>
          <w:b/>
        </w:rPr>
        <w:lastRenderedPageBreak/>
        <w:t>Figure 3.6</w:t>
      </w:r>
    </w:p>
    <w:p w:rsidR="00A6103A" w:rsidRDefault="00D95FCF" w:rsidP="00A16BB5">
      <w:r>
        <w:rPr>
          <w:noProof/>
          <w:lang w:val="en-ZA" w:eastAsia="en-ZA"/>
        </w:rPr>
        <w:drawing>
          <wp:inline distT="0" distB="0" distL="0" distR="0">
            <wp:extent cx="6300470" cy="4447540"/>
            <wp:effectExtent l="19050" t="0" r="5080" b="0"/>
            <wp:docPr id="167" name="Picture 166" descr="Issue Out Select Medic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sue Out Select Medicine.jpg"/>
                    <pic:cNvPicPr/>
                  </pic:nvPicPr>
                  <pic:blipFill>
                    <a:blip r:embed="rId73" cstate="print"/>
                    <a:stretch>
                      <a:fillRect/>
                    </a:stretch>
                  </pic:blipFill>
                  <pic:spPr>
                    <a:xfrm>
                      <a:off x="0" y="0"/>
                      <a:ext cx="6300470" cy="4447540"/>
                    </a:xfrm>
                    <a:prstGeom prst="rect">
                      <a:avLst/>
                    </a:prstGeom>
                  </pic:spPr>
                </pic:pic>
              </a:graphicData>
            </a:graphic>
          </wp:inline>
        </w:drawing>
      </w:r>
    </w:p>
    <w:p w:rsidR="00A6103A" w:rsidRDefault="00A6103A" w:rsidP="00A16BB5">
      <w:pPr>
        <w:ind w:left="720"/>
      </w:pPr>
    </w:p>
    <w:p w:rsidR="00043A5A" w:rsidRDefault="00043A5A" w:rsidP="00A16BB5">
      <w:pPr>
        <w:numPr>
          <w:ilvl w:val="0"/>
          <w:numId w:val="13"/>
        </w:numPr>
      </w:pPr>
      <w:r>
        <w:t>Click on “Transfer”. The system will ask you to confirm if you wish to transfer the stock and also ask you to insert the paper in the printer</w:t>
      </w:r>
      <w:r w:rsidR="00A63A4E">
        <w:t xml:space="preserve"> (Figure 3.7)</w:t>
      </w:r>
      <w:r>
        <w:t>. Click OK. A goods transfer note will be generated (see Annex 4).</w:t>
      </w:r>
    </w:p>
    <w:p w:rsidR="008003E0" w:rsidRPr="008003E0" w:rsidRDefault="008003E0" w:rsidP="00F742C8">
      <w:pPr>
        <w:keepNext/>
        <w:jc w:val="center"/>
        <w:rPr>
          <w:b/>
        </w:rPr>
      </w:pPr>
      <w:r>
        <w:rPr>
          <w:b/>
        </w:rPr>
        <w:t>Figure 3.7</w:t>
      </w:r>
    </w:p>
    <w:p w:rsidR="001B09DF" w:rsidRDefault="00D95FCF" w:rsidP="00A16BB5">
      <w:pPr>
        <w:jc w:val="center"/>
      </w:pPr>
      <w:r>
        <w:rPr>
          <w:noProof/>
          <w:lang w:val="en-ZA" w:eastAsia="en-ZA"/>
        </w:rPr>
        <w:drawing>
          <wp:inline distT="0" distB="0" distL="0" distR="0">
            <wp:extent cx="3371850" cy="1647825"/>
            <wp:effectExtent l="19050" t="0" r="0" b="0"/>
            <wp:docPr id="168" name="Picture 167" descr="Issue Out Confi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sue Out Confirm.jpg"/>
                    <pic:cNvPicPr/>
                  </pic:nvPicPr>
                  <pic:blipFill>
                    <a:blip r:embed="rId74" cstate="print"/>
                    <a:stretch>
                      <a:fillRect/>
                    </a:stretch>
                  </pic:blipFill>
                  <pic:spPr>
                    <a:xfrm>
                      <a:off x="0" y="0"/>
                      <a:ext cx="3371850" cy="1647825"/>
                    </a:xfrm>
                    <a:prstGeom prst="rect">
                      <a:avLst/>
                    </a:prstGeom>
                  </pic:spPr>
                </pic:pic>
              </a:graphicData>
            </a:graphic>
          </wp:inline>
        </w:drawing>
      </w:r>
    </w:p>
    <w:p w:rsidR="00D95FCF" w:rsidRDefault="00D95FCF" w:rsidP="00A16BB5"/>
    <w:p w:rsidR="00D95FCF" w:rsidRDefault="00D95FCF" w:rsidP="00A16BB5">
      <w:pPr>
        <w:numPr>
          <w:ilvl w:val="0"/>
          <w:numId w:val="13"/>
        </w:numPr>
      </w:pPr>
      <w:r>
        <w:t>A Goods Transfer Note is created in PDF which should be printed in duplicate and sent with the medicines in order for receipt of equipment to be signed by recipient (Figure 3.8).</w:t>
      </w:r>
    </w:p>
    <w:p w:rsidR="008003E0" w:rsidRPr="008003E0" w:rsidRDefault="008003E0" w:rsidP="00F742C8">
      <w:pPr>
        <w:keepNext/>
        <w:jc w:val="center"/>
        <w:rPr>
          <w:b/>
        </w:rPr>
      </w:pPr>
      <w:r>
        <w:rPr>
          <w:b/>
        </w:rPr>
        <w:lastRenderedPageBreak/>
        <w:t>Figure 3.8</w:t>
      </w:r>
    </w:p>
    <w:p w:rsidR="00DD4E48" w:rsidRDefault="00D95FCF" w:rsidP="00F742C8">
      <w:pPr>
        <w:jc w:val="center"/>
      </w:pPr>
      <w:r>
        <w:rPr>
          <w:noProof/>
          <w:lang w:val="en-ZA" w:eastAsia="en-ZA"/>
        </w:rPr>
        <w:drawing>
          <wp:inline distT="0" distB="0" distL="0" distR="0">
            <wp:extent cx="6300470" cy="3425825"/>
            <wp:effectExtent l="19050" t="0" r="5080" b="0"/>
            <wp:docPr id="169" name="Picture 168" descr="Issue Out pdf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sue Out pdf file.jpg"/>
                    <pic:cNvPicPr/>
                  </pic:nvPicPr>
                  <pic:blipFill>
                    <a:blip r:embed="rId75" cstate="print"/>
                    <a:stretch>
                      <a:fillRect/>
                    </a:stretch>
                  </pic:blipFill>
                  <pic:spPr>
                    <a:xfrm>
                      <a:off x="0" y="0"/>
                      <a:ext cx="6300470" cy="3425825"/>
                    </a:xfrm>
                    <a:prstGeom prst="rect">
                      <a:avLst/>
                    </a:prstGeom>
                  </pic:spPr>
                </pic:pic>
              </a:graphicData>
            </a:graphic>
          </wp:inline>
        </w:drawing>
      </w:r>
    </w:p>
    <w:p w:rsidR="001B09DF" w:rsidRDefault="001B09DF" w:rsidP="00A16BB5"/>
    <w:p w:rsidR="003F1A14" w:rsidRPr="00F742C8" w:rsidRDefault="00A87FE9" w:rsidP="00F742C8">
      <w:pPr>
        <w:pStyle w:val="Heading2"/>
        <w:rPr>
          <w:rFonts w:ascii="Times New Roman" w:hAnsi="Times New Roman"/>
          <w:caps/>
        </w:rPr>
      </w:pPr>
      <w:bookmarkStart w:id="29" w:name="_Toc329175750"/>
      <w:r w:rsidRPr="00F742C8">
        <w:rPr>
          <w:rFonts w:ascii="Times New Roman" w:hAnsi="Times New Roman"/>
          <w:caps/>
        </w:rPr>
        <w:t>C</w:t>
      </w:r>
      <w:r w:rsidR="003F1A14" w:rsidRPr="00F742C8">
        <w:rPr>
          <w:rFonts w:ascii="Times New Roman" w:hAnsi="Times New Roman"/>
          <w:caps/>
        </w:rPr>
        <w:t>. Medicines</w:t>
      </w:r>
      <w:bookmarkEnd w:id="29"/>
    </w:p>
    <w:p w:rsidR="00426F16" w:rsidRDefault="00043A5A" w:rsidP="00A16BB5">
      <w:r>
        <w:t xml:space="preserve">This option is used to </w:t>
      </w:r>
      <w:r w:rsidR="0095257A">
        <w:t>view</w:t>
      </w:r>
      <w:r>
        <w:t xml:space="preserve"> medicines</w:t>
      </w:r>
      <w:r w:rsidR="0095257A">
        <w:t xml:space="preserve"> or edit medicines</w:t>
      </w:r>
      <w:r>
        <w:t>.</w:t>
      </w:r>
    </w:p>
    <w:p w:rsidR="00043A5A" w:rsidRDefault="00043A5A" w:rsidP="00A16BB5">
      <w:r>
        <w:t>Select the option by clicking once on it from the main menu</w:t>
      </w:r>
      <w:r w:rsidR="00C71AED">
        <w:t xml:space="preserve"> (Figure 3.</w:t>
      </w:r>
      <w:r w:rsidR="00BA5BA6">
        <w:t>8</w:t>
      </w:r>
      <w:r w:rsidR="00C71AED">
        <w:t>)</w:t>
      </w:r>
      <w:r>
        <w:t>.</w:t>
      </w:r>
    </w:p>
    <w:p w:rsidR="006E6C7A" w:rsidRPr="006E6C7A" w:rsidRDefault="006E6C7A" w:rsidP="00F742C8">
      <w:pPr>
        <w:keepNext/>
        <w:jc w:val="center"/>
        <w:rPr>
          <w:b/>
        </w:rPr>
      </w:pPr>
      <w:r w:rsidRPr="006E6C7A">
        <w:rPr>
          <w:b/>
        </w:rPr>
        <w:lastRenderedPageBreak/>
        <w:t>Figure 3.</w:t>
      </w:r>
      <w:r w:rsidR="00BA5BA6">
        <w:rPr>
          <w:b/>
        </w:rPr>
        <w:t>8</w:t>
      </w:r>
    </w:p>
    <w:p w:rsidR="00043A5A" w:rsidRDefault="001D29AE" w:rsidP="00A16BB5">
      <w:r>
        <w:rPr>
          <w:noProof/>
          <w:lang w:val="en-ZA" w:eastAsia="en-ZA"/>
        </w:rPr>
        <w:drawing>
          <wp:inline distT="0" distB="0" distL="0" distR="0">
            <wp:extent cx="6300470" cy="4447540"/>
            <wp:effectExtent l="19050" t="0" r="5080" b="0"/>
            <wp:docPr id="33" name="Picture 32" descr="Medicines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ines screen.jpg"/>
                    <pic:cNvPicPr/>
                  </pic:nvPicPr>
                  <pic:blipFill>
                    <a:blip r:embed="rId76" cstate="print"/>
                    <a:stretch>
                      <a:fillRect/>
                    </a:stretch>
                  </pic:blipFill>
                  <pic:spPr>
                    <a:xfrm>
                      <a:off x="0" y="0"/>
                      <a:ext cx="6300470" cy="4447540"/>
                    </a:xfrm>
                    <a:prstGeom prst="rect">
                      <a:avLst/>
                    </a:prstGeom>
                  </pic:spPr>
                </pic:pic>
              </a:graphicData>
            </a:graphic>
          </wp:inline>
        </w:drawing>
      </w:r>
    </w:p>
    <w:p w:rsidR="009B6FC1" w:rsidRDefault="009B6FC1" w:rsidP="00A16BB5"/>
    <w:p w:rsidR="002B4700" w:rsidRDefault="002B4700" w:rsidP="00A16BB5">
      <w:pPr>
        <w:outlineLvl w:val="2"/>
      </w:pPr>
      <w:bookmarkStart w:id="30" w:name="_Toc329175751"/>
      <w:r w:rsidRPr="0060671B">
        <w:rPr>
          <w:b/>
          <w:u w:val="single"/>
        </w:rPr>
        <w:t>To view a medicine</w:t>
      </w:r>
      <w:r>
        <w:t>:</w:t>
      </w:r>
      <w:bookmarkEnd w:id="30"/>
    </w:p>
    <w:p w:rsidR="002B4700" w:rsidRDefault="002B4700" w:rsidP="00A16BB5">
      <w:r>
        <w:t>Type the name of the medicine on the Find box or select the medicine from the drop-down menu and press enter.</w:t>
      </w:r>
    </w:p>
    <w:p w:rsidR="002B4700" w:rsidRDefault="002B4700" w:rsidP="00A16BB5">
      <w:pPr>
        <w:pStyle w:val="ListParagraph"/>
        <w:numPr>
          <w:ilvl w:val="0"/>
          <w:numId w:val="35"/>
        </w:numPr>
        <w:ind w:left="426" w:hanging="426"/>
        <w:contextualSpacing w:val="0"/>
      </w:pPr>
      <w:r w:rsidRPr="002B4700">
        <w:rPr>
          <w:i/>
        </w:rPr>
        <w:t>Drug Id</w:t>
      </w:r>
      <w:r>
        <w:rPr>
          <w:i/>
        </w:rPr>
        <w:tab/>
      </w:r>
      <w:r w:rsidRPr="002B4700">
        <w:rPr>
          <w:i/>
        </w:rPr>
        <w:t xml:space="preserve"> </w:t>
      </w:r>
      <w:r>
        <w:t xml:space="preserve">– </w:t>
      </w:r>
      <w:r>
        <w:tab/>
        <w:t>refers to the CMS catalogue number</w:t>
      </w:r>
    </w:p>
    <w:p w:rsidR="002B4700" w:rsidRDefault="002B4700" w:rsidP="00A16BB5">
      <w:pPr>
        <w:pStyle w:val="ListParagraph"/>
        <w:numPr>
          <w:ilvl w:val="0"/>
          <w:numId w:val="35"/>
        </w:numPr>
        <w:ind w:left="426" w:hanging="426"/>
        <w:contextualSpacing w:val="0"/>
      </w:pPr>
      <w:r w:rsidRPr="00D44528">
        <w:rPr>
          <w:i/>
        </w:rPr>
        <w:t>On Hand</w:t>
      </w:r>
      <w:r>
        <w:rPr>
          <w:i/>
        </w:rPr>
        <w:tab/>
      </w:r>
      <w:r>
        <w:t xml:space="preserve"> –</w:t>
      </w:r>
      <w:r>
        <w:tab/>
        <w:t>the quantity of the medicine on hand (in stock)</w:t>
      </w:r>
    </w:p>
    <w:p w:rsidR="002B4700" w:rsidRDefault="002B4700" w:rsidP="00A16BB5">
      <w:pPr>
        <w:pStyle w:val="ListParagraph"/>
        <w:numPr>
          <w:ilvl w:val="0"/>
          <w:numId w:val="35"/>
        </w:numPr>
        <w:ind w:left="426" w:hanging="426"/>
        <w:contextualSpacing w:val="0"/>
      </w:pPr>
      <w:r w:rsidRPr="00D44528">
        <w:rPr>
          <w:i/>
        </w:rPr>
        <w:t>History</w:t>
      </w:r>
      <w:r>
        <w:rPr>
          <w:i/>
        </w:rPr>
        <w:tab/>
      </w:r>
      <w:r>
        <w:t xml:space="preserve"> – </w:t>
      </w:r>
      <w:r>
        <w:tab/>
        <w:t>clicking on the history button allows viewing all dispensing history related to</w:t>
      </w:r>
      <w:r>
        <w:br/>
      </w:r>
      <w:r>
        <w:tab/>
      </w:r>
      <w:r>
        <w:tab/>
      </w:r>
      <w:r>
        <w:tab/>
        <w:t>the medicine. The dispensing history is summarized per month and it shows the</w:t>
      </w:r>
      <w:r>
        <w:br/>
      </w:r>
      <w:r>
        <w:tab/>
      </w:r>
      <w:r>
        <w:tab/>
      </w:r>
      <w:r>
        <w:tab/>
        <w:t xml:space="preserve">total quantities dispensed in that month plus the cost for that month </w:t>
      </w:r>
      <w:r w:rsidR="00681CE6">
        <w:br/>
      </w:r>
      <w:r w:rsidR="00681CE6">
        <w:tab/>
      </w:r>
      <w:r w:rsidR="00681CE6">
        <w:tab/>
      </w:r>
      <w:r w:rsidR="00681CE6">
        <w:tab/>
      </w:r>
      <w:r>
        <w:t>(see Figure 3.9).</w:t>
      </w:r>
    </w:p>
    <w:p w:rsidR="001B09DF" w:rsidRDefault="001B09DF" w:rsidP="00A16BB5"/>
    <w:p w:rsidR="002B4700" w:rsidRPr="00BA5BA6" w:rsidRDefault="002B4700" w:rsidP="00F742C8">
      <w:pPr>
        <w:keepNext/>
        <w:jc w:val="center"/>
        <w:rPr>
          <w:b/>
        </w:rPr>
      </w:pPr>
      <w:r w:rsidRPr="006E6C7A">
        <w:rPr>
          <w:b/>
        </w:rPr>
        <w:lastRenderedPageBreak/>
        <w:t>Figure 3.</w:t>
      </w:r>
      <w:r>
        <w:rPr>
          <w:b/>
        </w:rPr>
        <w:t>9</w:t>
      </w:r>
    </w:p>
    <w:p w:rsidR="002B4700" w:rsidRDefault="002B4700" w:rsidP="00A16BB5">
      <w:pPr>
        <w:jc w:val="center"/>
      </w:pPr>
      <w:r>
        <w:rPr>
          <w:noProof/>
          <w:lang w:val="en-ZA" w:eastAsia="en-ZA"/>
        </w:rPr>
        <w:drawing>
          <wp:inline distT="0" distB="0" distL="0" distR="0">
            <wp:extent cx="4200525" cy="2781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ines Dispensing History.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15413" cy="2791158"/>
                    </a:xfrm>
                    <a:prstGeom prst="rect">
                      <a:avLst/>
                    </a:prstGeom>
                  </pic:spPr>
                </pic:pic>
              </a:graphicData>
            </a:graphic>
          </wp:inline>
        </w:drawing>
      </w:r>
    </w:p>
    <w:p w:rsidR="002B4700" w:rsidRDefault="002B4700" w:rsidP="00A16BB5"/>
    <w:p w:rsidR="002B4700" w:rsidRDefault="002B4700" w:rsidP="00A16BB5">
      <w:pPr>
        <w:pStyle w:val="ListParagraph"/>
        <w:numPr>
          <w:ilvl w:val="0"/>
          <w:numId w:val="35"/>
        </w:numPr>
        <w:ind w:left="426" w:hanging="426"/>
        <w:contextualSpacing w:val="0"/>
      </w:pPr>
      <w:r w:rsidRPr="00D44528">
        <w:rPr>
          <w:i/>
        </w:rPr>
        <w:t>GRV</w:t>
      </w:r>
      <w:r w:rsidR="00681CE6">
        <w:rPr>
          <w:i/>
        </w:rPr>
        <w:tab/>
      </w:r>
      <w:r>
        <w:t>–</w:t>
      </w:r>
      <w:r w:rsidR="00681CE6">
        <w:tab/>
      </w:r>
      <w:r>
        <w:t>this allows viewing of all receipts of the medicine. It shows the date, receipt</w:t>
      </w:r>
      <w:r w:rsidR="00681CE6">
        <w:br/>
      </w:r>
      <w:r w:rsidR="00681CE6">
        <w:tab/>
      </w:r>
      <w:r w:rsidR="00681CE6">
        <w:tab/>
      </w:r>
      <w:r w:rsidR="00681CE6">
        <w:tab/>
      </w:r>
      <w:r>
        <w:t>number and quantity.</w:t>
      </w:r>
    </w:p>
    <w:p w:rsidR="002B4700" w:rsidRDefault="002B4700" w:rsidP="00A16BB5">
      <w:pPr>
        <w:pStyle w:val="ListParagraph"/>
        <w:numPr>
          <w:ilvl w:val="0"/>
          <w:numId w:val="35"/>
        </w:numPr>
        <w:ind w:left="426" w:hanging="426"/>
        <w:contextualSpacing w:val="0"/>
      </w:pPr>
      <w:r w:rsidRPr="00D44528">
        <w:rPr>
          <w:i/>
        </w:rPr>
        <w:t>Dispensing</w:t>
      </w:r>
      <w:r>
        <w:t xml:space="preserve"> – </w:t>
      </w:r>
      <w:r w:rsidR="00681CE6">
        <w:tab/>
      </w:r>
      <w:r>
        <w:t>This is the default. On the bottom box below comments, a detailed description</w:t>
      </w:r>
      <w:r w:rsidR="00681CE6">
        <w:br/>
      </w:r>
      <w:r w:rsidR="00681CE6">
        <w:tab/>
      </w:r>
      <w:r w:rsidR="00681CE6">
        <w:tab/>
      </w:r>
      <w:r w:rsidR="00681CE6">
        <w:tab/>
      </w:r>
      <w:r>
        <w:t>of dispensing records is displayed. This shows the dispensing date, the patient,</w:t>
      </w:r>
      <w:r w:rsidR="00681CE6">
        <w:br/>
      </w:r>
      <w:r w:rsidR="00681CE6">
        <w:tab/>
      </w:r>
      <w:r w:rsidR="00681CE6">
        <w:tab/>
      </w:r>
      <w:r w:rsidR="00681CE6">
        <w:tab/>
      </w:r>
      <w:r>
        <w:t>the unit of issue and the quantity dispensed. This allows for tracing of medicines</w:t>
      </w:r>
      <w:r w:rsidR="00681CE6">
        <w:br/>
      </w:r>
      <w:r w:rsidR="00681CE6">
        <w:tab/>
      </w:r>
      <w:r w:rsidR="00681CE6">
        <w:tab/>
      </w:r>
      <w:r w:rsidR="00681CE6">
        <w:tab/>
      </w:r>
      <w:r>
        <w:t>to the patient.</w:t>
      </w:r>
    </w:p>
    <w:p w:rsidR="002B4700" w:rsidRDefault="002B4700" w:rsidP="00A16BB5">
      <w:pPr>
        <w:pStyle w:val="ListParagraph"/>
        <w:numPr>
          <w:ilvl w:val="0"/>
          <w:numId w:val="35"/>
        </w:numPr>
        <w:ind w:left="426" w:hanging="426"/>
        <w:contextualSpacing w:val="0"/>
      </w:pPr>
      <w:r>
        <w:rPr>
          <w:i/>
        </w:rPr>
        <w:t xml:space="preserve">Quantification </w:t>
      </w:r>
      <w:r>
        <w:t xml:space="preserve">– </w:t>
      </w:r>
      <w:r w:rsidR="00681CE6">
        <w:tab/>
      </w:r>
      <w:r>
        <w:t>This shows you the recommended reorder quantities for the medicines based on</w:t>
      </w:r>
      <w:r w:rsidR="00681CE6">
        <w:br/>
      </w:r>
      <w:r w:rsidR="00681CE6">
        <w:tab/>
      </w:r>
      <w:r w:rsidR="00681CE6">
        <w:tab/>
      </w:r>
      <w:r w:rsidR="00681CE6">
        <w:tab/>
      </w:r>
      <w:r>
        <w:t>the average monthly consumption (AMC), min and maximum stock. It also</w:t>
      </w:r>
      <w:r w:rsidR="00681CE6">
        <w:br/>
      </w:r>
      <w:r w:rsidR="00681CE6">
        <w:tab/>
      </w:r>
      <w:r w:rsidR="00681CE6">
        <w:tab/>
      </w:r>
      <w:r w:rsidR="00681CE6">
        <w:tab/>
      </w:r>
      <w:r>
        <w:t>shows how many week</w:t>
      </w:r>
      <w:r w:rsidR="00681CE6">
        <w:t>s the available stock will last (Figure 3.10).</w:t>
      </w:r>
    </w:p>
    <w:p w:rsidR="00681CE6" w:rsidRDefault="00681CE6" w:rsidP="00A16BB5">
      <w:pPr>
        <w:pStyle w:val="ListParagraph"/>
        <w:numPr>
          <w:ilvl w:val="0"/>
          <w:numId w:val="35"/>
        </w:numPr>
        <w:ind w:left="426" w:hanging="426"/>
        <w:contextualSpacing w:val="0"/>
      </w:pPr>
      <w:r w:rsidRPr="00681CE6">
        <w:rPr>
          <w:i/>
        </w:rPr>
        <w:t>S/Take</w:t>
      </w:r>
      <w:r>
        <w:rPr>
          <w:i/>
        </w:rPr>
        <w:tab/>
      </w:r>
      <w:r w:rsidRPr="00681CE6">
        <w:rPr>
          <w:i/>
        </w:rPr>
        <w:t xml:space="preserve"> </w:t>
      </w:r>
      <w:r>
        <w:t xml:space="preserve">– </w:t>
      </w:r>
      <w:r>
        <w:tab/>
        <w:t>This shows the stock take history (report). It shows the stock take date and the</w:t>
      </w:r>
      <w:r>
        <w:br/>
      </w:r>
      <w:r>
        <w:tab/>
      </w:r>
      <w:r>
        <w:tab/>
      </w:r>
      <w:r>
        <w:tab/>
        <w:t>quantity recorded on that date.</w:t>
      </w:r>
    </w:p>
    <w:p w:rsidR="00681CE6" w:rsidRPr="00BA5BA6" w:rsidRDefault="00681CE6" w:rsidP="00A16BB5">
      <w:pPr>
        <w:pStyle w:val="ListParagraph"/>
        <w:ind w:left="1440"/>
        <w:contextualSpacing w:val="0"/>
      </w:pPr>
    </w:p>
    <w:p w:rsidR="00681CE6" w:rsidRDefault="00681CE6" w:rsidP="00A16BB5">
      <w:r>
        <w:t xml:space="preserve">Cost parameters are also included at the bottom of the screen. Costs are based on CMS prices and are updated centrally. </w:t>
      </w:r>
    </w:p>
    <w:p w:rsidR="00681CE6" w:rsidRDefault="00681CE6" w:rsidP="00A16BB5"/>
    <w:p w:rsidR="002B4700" w:rsidRPr="000108B9" w:rsidRDefault="002B4700" w:rsidP="00F742C8">
      <w:pPr>
        <w:keepNext/>
        <w:jc w:val="center"/>
        <w:rPr>
          <w:b/>
        </w:rPr>
      </w:pPr>
      <w:r w:rsidRPr="000108B9">
        <w:rPr>
          <w:b/>
        </w:rPr>
        <w:lastRenderedPageBreak/>
        <w:t>Figure 3.1</w:t>
      </w:r>
      <w:r w:rsidR="00681CE6">
        <w:rPr>
          <w:b/>
        </w:rPr>
        <w:t>0</w:t>
      </w:r>
    </w:p>
    <w:p w:rsidR="002B4700" w:rsidRDefault="00681CE6" w:rsidP="00A16BB5">
      <w:pPr>
        <w:jc w:val="center"/>
      </w:pPr>
      <w:r>
        <w:rPr>
          <w:noProof/>
          <w:lang w:val="en-ZA" w:eastAsia="en-ZA"/>
        </w:rPr>
        <w:drawing>
          <wp:inline distT="0" distB="0" distL="0" distR="0">
            <wp:extent cx="3600450" cy="3143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tification screen.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04041" cy="3146385"/>
                    </a:xfrm>
                    <a:prstGeom prst="rect">
                      <a:avLst/>
                    </a:prstGeom>
                  </pic:spPr>
                </pic:pic>
              </a:graphicData>
            </a:graphic>
          </wp:inline>
        </w:drawing>
      </w:r>
    </w:p>
    <w:p w:rsidR="001B09DF" w:rsidRDefault="001B09DF" w:rsidP="00A16BB5"/>
    <w:p w:rsidR="00E82C5F" w:rsidRDefault="00E82C5F" w:rsidP="00A16BB5">
      <w:pPr>
        <w:rPr>
          <w:b/>
          <w:u w:val="single"/>
        </w:rPr>
      </w:pPr>
      <w:r w:rsidRPr="00533C29">
        <w:rPr>
          <w:b/>
          <w:u w:val="single"/>
        </w:rPr>
        <w:t>To add a medicine</w:t>
      </w:r>
      <w:r w:rsidR="00533C29">
        <w:rPr>
          <w:b/>
          <w:u w:val="single"/>
        </w:rPr>
        <w:t>:</w:t>
      </w:r>
    </w:p>
    <w:p w:rsidR="00E82C5F" w:rsidRDefault="00221F53" w:rsidP="00A16BB5">
      <w:pPr>
        <w:numPr>
          <w:ilvl w:val="0"/>
          <w:numId w:val="23"/>
        </w:numPr>
      </w:pPr>
      <w:r>
        <w:t>Click on the “</w:t>
      </w:r>
      <w:r w:rsidRPr="008003E0">
        <w:rPr>
          <w:b/>
        </w:rPr>
        <w:t>Add</w:t>
      </w:r>
      <w:r>
        <w:t>” button.</w:t>
      </w:r>
    </w:p>
    <w:p w:rsidR="00E82C5F" w:rsidRDefault="00221F53" w:rsidP="00A16BB5">
      <w:pPr>
        <w:numPr>
          <w:ilvl w:val="0"/>
          <w:numId w:val="23"/>
        </w:numPr>
      </w:pPr>
      <w:r>
        <w:t>The Add medicine screen will appear</w:t>
      </w:r>
      <w:r w:rsidR="008003E0">
        <w:t xml:space="preserve"> (Figure 3.</w:t>
      </w:r>
      <w:r w:rsidR="00A30B8A">
        <w:t>11</w:t>
      </w:r>
      <w:r w:rsidR="008003E0">
        <w:t>)</w:t>
      </w:r>
      <w:r>
        <w:t>. Enter all the relevant information.</w:t>
      </w:r>
    </w:p>
    <w:p w:rsidR="00221F53" w:rsidRDefault="00221F53" w:rsidP="00A16BB5">
      <w:pPr>
        <w:pStyle w:val="ListParagraph"/>
        <w:numPr>
          <w:ilvl w:val="0"/>
          <w:numId w:val="34"/>
        </w:numPr>
        <w:contextualSpacing w:val="0"/>
      </w:pPr>
      <w:r w:rsidRPr="008003E0">
        <w:rPr>
          <w:b/>
        </w:rPr>
        <w:t>Drug ID</w:t>
      </w:r>
      <w:r>
        <w:t xml:space="preserve"> – </w:t>
      </w:r>
      <w:r w:rsidR="00B96FFB">
        <w:t xml:space="preserve">enter </w:t>
      </w:r>
      <w:r>
        <w:t>the medicine code from Central Medical Stores</w:t>
      </w:r>
      <w:r w:rsidR="00B96FFB">
        <w:t>.</w:t>
      </w:r>
    </w:p>
    <w:p w:rsidR="00221F53" w:rsidRDefault="00221F53" w:rsidP="00A16BB5">
      <w:pPr>
        <w:pStyle w:val="ListParagraph"/>
        <w:numPr>
          <w:ilvl w:val="0"/>
          <w:numId w:val="34"/>
        </w:numPr>
        <w:contextualSpacing w:val="0"/>
      </w:pPr>
      <w:r w:rsidRPr="008003E0">
        <w:rPr>
          <w:b/>
        </w:rPr>
        <w:t>Description</w:t>
      </w:r>
      <w:r>
        <w:t xml:space="preserve"> – </w:t>
      </w:r>
      <w:r w:rsidR="00B96FFB">
        <w:t>enter the description of the medicine.</w:t>
      </w:r>
    </w:p>
    <w:p w:rsidR="00221F53" w:rsidRDefault="00221F53" w:rsidP="00A16BB5">
      <w:pPr>
        <w:pStyle w:val="ListParagraph"/>
        <w:numPr>
          <w:ilvl w:val="0"/>
          <w:numId w:val="34"/>
        </w:numPr>
        <w:contextualSpacing w:val="0"/>
      </w:pPr>
      <w:r w:rsidRPr="008003E0">
        <w:rPr>
          <w:b/>
        </w:rPr>
        <w:t>Generic Name</w:t>
      </w:r>
      <w:r>
        <w:t xml:space="preserve"> – </w:t>
      </w:r>
      <w:r w:rsidR="00B96FFB">
        <w:t>Choose the generic name for the medicine from the drop down menu.</w:t>
      </w:r>
    </w:p>
    <w:p w:rsidR="00221F53" w:rsidRDefault="00221F53" w:rsidP="00A16BB5">
      <w:pPr>
        <w:pStyle w:val="ListParagraph"/>
        <w:numPr>
          <w:ilvl w:val="0"/>
          <w:numId w:val="34"/>
        </w:numPr>
        <w:contextualSpacing w:val="0"/>
      </w:pPr>
      <w:r w:rsidRPr="008003E0">
        <w:rPr>
          <w:b/>
        </w:rPr>
        <w:t>Unit</w:t>
      </w:r>
      <w:r>
        <w:t xml:space="preserve"> – </w:t>
      </w:r>
      <w:r w:rsidR="00B96FFB">
        <w:t>enter either tablet for tablets or capsules, or bottle for liquid medicines</w:t>
      </w:r>
    </w:p>
    <w:p w:rsidR="00221F53" w:rsidRDefault="00221F53" w:rsidP="00A16BB5">
      <w:pPr>
        <w:pStyle w:val="ListParagraph"/>
        <w:numPr>
          <w:ilvl w:val="0"/>
          <w:numId w:val="34"/>
        </w:numPr>
        <w:contextualSpacing w:val="0"/>
      </w:pPr>
      <w:r w:rsidRPr="008003E0">
        <w:rPr>
          <w:b/>
        </w:rPr>
        <w:t>Std Duration</w:t>
      </w:r>
      <w:r>
        <w:t xml:space="preserve"> – </w:t>
      </w:r>
      <w:r w:rsidR="00B96FFB">
        <w:t>enter the standard duration for the medicine, either 30 days or 60 days.</w:t>
      </w:r>
    </w:p>
    <w:p w:rsidR="00221F53" w:rsidRDefault="00221F53" w:rsidP="00A16BB5">
      <w:pPr>
        <w:pStyle w:val="ListParagraph"/>
        <w:numPr>
          <w:ilvl w:val="0"/>
          <w:numId w:val="34"/>
        </w:numPr>
        <w:contextualSpacing w:val="0"/>
      </w:pPr>
      <w:r w:rsidRPr="008003E0">
        <w:rPr>
          <w:b/>
        </w:rPr>
        <w:t>Std Quantity</w:t>
      </w:r>
      <w:r>
        <w:t xml:space="preserve"> – </w:t>
      </w:r>
      <w:r w:rsidR="00B96FFB">
        <w:t>enter the standard quantity normally dispensed.</w:t>
      </w:r>
    </w:p>
    <w:p w:rsidR="00221F53" w:rsidRDefault="00221F53" w:rsidP="00A16BB5">
      <w:pPr>
        <w:pStyle w:val="ListParagraph"/>
        <w:numPr>
          <w:ilvl w:val="0"/>
          <w:numId w:val="34"/>
        </w:numPr>
        <w:contextualSpacing w:val="0"/>
      </w:pPr>
      <w:r w:rsidRPr="008003E0">
        <w:rPr>
          <w:b/>
        </w:rPr>
        <w:t>Dose</w:t>
      </w:r>
      <w:r>
        <w:t xml:space="preserve"> – </w:t>
      </w:r>
      <w:r w:rsidR="00B96FFB">
        <w:t xml:space="preserve">enter the dosages </w:t>
      </w:r>
    </w:p>
    <w:p w:rsidR="00221F53" w:rsidRDefault="00221F53" w:rsidP="00A16BB5">
      <w:pPr>
        <w:pStyle w:val="ListParagraph"/>
        <w:numPr>
          <w:ilvl w:val="0"/>
          <w:numId w:val="34"/>
        </w:numPr>
        <w:contextualSpacing w:val="0"/>
      </w:pPr>
      <w:r w:rsidRPr="008003E0">
        <w:rPr>
          <w:b/>
        </w:rPr>
        <w:t>Pack Size</w:t>
      </w:r>
      <w:r>
        <w:t xml:space="preserve"> – </w:t>
      </w:r>
      <w:r w:rsidR="0047569F">
        <w:t xml:space="preserve">this pack size of the container that the </w:t>
      </w:r>
      <w:r w:rsidR="000F6A2E">
        <w:t>medicine comes in</w:t>
      </w:r>
      <w:r w:rsidR="0047569F">
        <w:t>.</w:t>
      </w:r>
    </w:p>
    <w:p w:rsidR="00221F53" w:rsidRDefault="00221F53" w:rsidP="00A16BB5">
      <w:pPr>
        <w:pStyle w:val="ListParagraph"/>
        <w:numPr>
          <w:ilvl w:val="0"/>
          <w:numId w:val="34"/>
        </w:numPr>
        <w:contextualSpacing w:val="0"/>
      </w:pPr>
      <w:r w:rsidRPr="008003E0">
        <w:rPr>
          <w:b/>
        </w:rPr>
        <w:t>Adherence</w:t>
      </w:r>
      <w:r>
        <w:t xml:space="preserve"> - If the medicine is solid dosage form, please select adherence radio button to enable the pill count for adherence monitoring.</w:t>
      </w:r>
    </w:p>
    <w:p w:rsidR="00E82C5F" w:rsidRDefault="00E82C5F" w:rsidP="00A16BB5">
      <w:pPr>
        <w:numPr>
          <w:ilvl w:val="0"/>
          <w:numId w:val="23"/>
        </w:numPr>
      </w:pPr>
      <w:r>
        <w:t>After entering</w:t>
      </w:r>
      <w:r w:rsidR="00E44B6D">
        <w:t xml:space="preserve"> all </w:t>
      </w:r>
      <w:r>
        <w:t>the medicine</w:t>
      </w:r>
      <w:r w:rsidR="00E44B6D">
        <w:t xml:space="preserve"> details</w:t>
      </w:r>
      <w:r>
        <w:t xml:space="preserve">, </w:t>
      </w:r>
      <w:r w:rsidR="00E44B6D">
        <w:t xml:space="preserve">click on </w:t>
      </w:r>
      <w:proofErr w:type="gramStart"/>
      <w:r w:rsidR="008003E0" w:rsidRPr="008003E0">
        <w:rPr>
          <w:b/>
        </w:rPr>
        <w:t>S</w:t>
      </w:r>
      <w:r w:rsidR="00E44B6D" w:rsidRPr="008003E0">
        <w:rPr>
          <w:b/>
        </w:rPr>
        <w:t>ave</w:t>
      </w:r>
      <w:proofErr w:type="gramEnd"/>
      <w:r w:rsidR="00E44B6D">
        <w:t xml:space="preserve"> and the record is added.</w:t>
      </w:r>
    </w:p>
    <w:p w:rsidR="00E44B6D" w:rsidRDefault="00E44B6D" w:rsidP="00A16BB5">
      <w:pPr>
        <w:numPr>
          <w:ilvl w:val="0"/>
          <w:numId w:val="23"/>
        </w:numPr>
      </w:pPr>
      <w:r>
        <w:t>Update the on hand quantity of the medicine by receiving the stock into the system of the medicine you have just entered.</w:t>
      </w:r>
    </w:p>
    <w:p w:rsidR="00E82C5F" w:rsidRDefault="00E44B6D" w:rsidP="00A16BB5">
      <w:pPr>
        <w:numPr>
          <w:ilvl w:val="0"/>
          <w:numId w:val="23"/>
        </w:numPr>
      </w:pPr>
      <w:r>
        <w:t>Add the medicine to the relevant regimen; the medicine is now available for dispensing in the regimen.</w:t>
      </w:r>
    </w:p>
    <w:p w:rsidR="0049660A" w:rsidRPr="008003E0" w:rsidRDefault="00A30B8A" w:rsidP="00F742C8">
      <w:pPr>
        <w:keepNext/>
        <w:jc w:val="center"/>
        <w:rPr>
          <w:b/>
        </w:rPr>
      </w:pPr>
      <w:r>
        <w:rPr>
          <w:b/>
        </w:rPr>
        <w:lastRenderedPageBreak/>
        <w:t>Figure 3.11</w:t>
      </w:r>
    </w:p>
    <w:p w:rsidR="0049660A" w:rsidRDefault="008003E0" w:rsidP="00F742C8">
      <w:pPr>
        <w:jc w:val="center"/>
      </w:pPr>
      <w:r>
        <w:rPr>
          <w:noProof/>
          <w:lang w:val="en-ZA" w:eastAsia="en-ZA"/>
        </w:rPr>
        <w:drawing>
          <wp:inline distT="0" distB="0" distL="0" distR="0">
            <wp:extent cx="6300470" cy="3711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Medicine Scree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300470" cy="3711575"/>
                    </a:xfrm>
                    <a:prstGeom prst="rect">
                      <a:avLst/>
                    </a:prstGeom>
                  </pic:spPr>
                </pic:pic>
              </a:graphicData>
            </a:graphic>
          </wp:inline>
        </w:drawing>
      </w:r>
    </w:p>
    <w:p w:rsidR="00A30B8A" w:rsidRDefault="00A30B8A" w:rsidP="00A16BB5"/>
    <w:p w:rsidR="0060671B" w:rsidRPr="00D44528" w:rsidRDefault="0060671B" w:rsidP="00A16BB5">
      <w:pPr>
        <w:outlineLvl w:val="2"/>
        <w:rPr>
          <w:b/>
          <w:u w:val="single"/>
        </w:rPr>
      </w:pPr>
      <w:bookmarkStart w:id="31" w:name="_Toc329175752"/>
      <w:r w:rsidRPr="00D44528">
        <w:rPr>
          <w:b/>
          <w:u w:val="single"/>
        </w:rPr>
        <w:t>To delete a medicine</w:t>
      </w:r>
      <w:bookmarkEnd w:id="31"/>
    </w:p>
    <w:p w:rsidR="0060671B" w:rsidRDefault="0060671B" w:rsidP="00A16BB5">
      <w:r>
        <w:t xml:space="preserve">The system does not allow for any record to be deleted. </w:t>
      </w:r>
    </w:p>
    <w:p w:rsidR="0060671B" w:rsidRDefault="0060671B" w:rsidP="00A16BB5">
      <w:r>
        <w:t>If a record is no longer applicable, it can be disabled by checking (√) on the discontinued box. This disable the record but does not tamper with all transactions related to the record.</w:t>
      </w:r>
    </w:p>
    <w:p w:rsidR="0060671B" w:rsidRDefault="0060671B" w:rsidP="00A16BB5">
      <w:r>
        <w:t>A discontinued medicine does not appear on the drop down list of medicines in the dispensing, transfers, receiving and stock take screens.</w:t>
      </w:r>
    </w:p>
    <w:p w:rsidR="00E64BC5" w:rsidRPr="00E64BC5" w:rsidRDefault="00120B51" w:rsidP="00A16BB5">
      <w:pPr>
        <w:ind w:left="1440" w:hanging="1440"/>
        <w:rPr>
          <w:highlight w:val="yellow"/>
        </w:rPr>
      </w:pPr>
      <w:proofErr w:type="gramStart"/>
      <w:r w:rsidRPr="00A9747F">
        <w:t>Print</w:t>
      </w:r>
      <w:proofErr w:type="gramEnd"/>
      <w:r w:rsidRPr="00A9747F">
        <w:t xml:space="preserve"> </w:t>
      </w:r>
      <w:r w:rsidR="00E64BC5" w:rsidRPr="00A9747F">
        <w:t>CS</w:t>
      </w:r>
      <w:r w:rsidR="00970587" w:rsidRPr="00970587">
        <w:t xml:space="preserve"> </w:t>
      </w:r>
      <w:r w:rsidR="00970587">
        <w:t>–</w:t>
      </w:r>
      <w:r w:rsidR="00970587" w:rsidRPr="00970587">
        <w:t xml:space="preserve"> </w:t>
      </w:r>
      <w:r w:rsidR="00A9747F">
        <w:tab/>
      </w:r>
      <w:r w:rsidR="00970587" w:rsidRPr="00970587">
        <w:t xml:space="preserve">This </w:t>
      </w:r>
      <w:r w:rsidR="00970587">
        <w:t>option is used to print the barcode sheet by medicine for use with mobile devices.</w:t>
      </w:r>
      <w:r w:rsidR="00A9747F">
        <w:t xml:space="preserve"> The document is created in PDF format and can be printed on any laser printer.</w:t>
      </w:r>
    </w:p>
    <w:p w:rsidR="00E64BC5" w:rsidRPr="00E64BC5" w:rsidRDefault="00E64BC5" w:rsidP="00A16BB5">
      <w:pPr>
        <w:ind w:left="1440" w:hanging="1440"/>
        <w:rPr>
          <w:highlight w:val="yellow"/>
        </w:rPr>
      </w:pPr>
      <w:r w:rsidRPr="00A9747F">
        <w:t>Print Med</w:t>
      </w:r>
      <w:r w:rsidR="00970587" w:rsidRPr="00970587">
        <w:t xml:space="preserve"> – </w:t>
      </w:r>
      <w:r w:rsidR="00A9747F">
        <w:tab/>
      </w:r>
      <w:r w:rsidR="00970587" w:rsidRPr="00970587">
        <w:t>This option is used to print barcode sheets by regimen for use with mobile devices.</w:t>
      </w:r>
      <w:r w:rsidR="00A9747F">
        <w:t xml:space="preserve"> The document is created in PDF format and can be printed on any laser printer.</w:t>
      </w:r>
    </w:p>
    <w:p w:rsidR="00E64BC5" w:rsidRDefault="00E64BC5" w:rsidP="00A16BB5">
      <w:proofErr w:type="gramStart"/>
      <w:r w:rsidRPr="00120B51">
        <w:t>Print</w:t>
      </w:r>
      <w:proofErr w:type="gramEnd"/>
      <w:r w:rsidRPr="00120B51">
        <w:t xml:space="preserve"> Label</w:t>
      </w:r>
      <w:r w:rsidR="00970587">
        <w:t xml:space="preserve"> – </w:t>
      </w:r>
      <w:r w:rsidR="00120B51">
        <w:tab/>
      </w:r>
      <w:r w:rsidR="00970587">
        <w:t>This option is used to print pre-printed labels for use at outreach sites and IMAI sites.</w:t>
      </w:r>
      <w:r w:rsidR="0097428C">
        <w:br/>
      </w:r>
      <w:r w:rsidR="0097428C">
        <w:tab/>
      </w:r>
      <w:r w:rsidR="0097428C">
        <w:tab/>
        <w:t>These labels contain all relevant data except for patient name and date.</w:t>
      </w:r>
    </w:p>
    <w:p w:rsidR="00F742C8" w:rsidRDefault="00F742C8" w:rsidP="00F742C8"/>
    <w:p w:rsidR="00426F16" w:rsidRPr="00F742C8" w:rsidRDefault="00A87FE9" w:rsidP="00F742C8">
      <w:pPr>
        <w:pStyle w:val="Heading2"/>
        <w:rPr>
          <w:rFonts w:ascii="Times New Roman" w:hAnsi="Times New Roman"/>
          <w:caps/>
        </w:rPr>
      </w:pPr>
      <w:bookmarkStart w:id="32" w:name="_Toc329175753"/>
      <w:r w:rsidRPr="00F742C8">
        <w:rPr>
          <w:rFonts w:ascii="Times New Roman" w:hAnsi="Times New Roman"/>
          <w:caps/>
        </w:rPr>
        <w:t>D. Stock Take</w:t>
      </w:r>
      <w:bookmarkEnd w:id="32"/>
    </w:p>
    <w:p w:rsidR="00D44528" w:rsidRDefault="0060671B" w:rsidP="00A16BB5">
      <w:r>
        <w:t>The stock take option is used to update the stock levels after a stock take is done.</w:t>
      </w:r>
    </w:p>
    <w:p w:rsidR="009C057E" w:rsidRDefault="009C057E" w:rsidP="00A16BB5">
      <w:pPr>
        <w:pBdr>
          <w:top w:val="single" w:sz="18" w:space="1" w:color="auto"/>
          <w:left w:val="single" w:sz="18" w:space="4" w:color="auto"/>
          <w:bottom w:val="single" w:sz="18" w:space="1" w:color="auto"/>
          <w:right w:val="single" w:sz="18" w:space="4" w:color="auto"/>
        </w:pBdr>
        <w:rPr>
          <w:b/>
        </w:rPr>
      </w:pPr>
    </w:p>
    <w:p w:rsidR="00D44528" w:rsidRDefault="00D44528" w:rsidP="00A16BB5">
      <w:pPr>
        <w:pBdr>
          <w:top w:val="single" w:sz="18" w:space="1" w:color="auto"/>
          <w:left w:val="single" w:sz="18" w:space="4" w:color="auto"/>
          <w:bottom w:val="single" w:sz="18" w:space="1" w:color="auto"/>
          <w:right w:val="single" w:sz="18" w:space="4" w:color="auto"/>
        </w:pBdr>
      </w:pPr>
      <w:r w:rsidRPr="009C057E">
        <w:rPr>
          <w:b/>
        </w:rPr>
        <w:t>Please Note</w:t>
      </w:r>
      <w:r>
        <w:t>: Updating stock will permanently change the existing quantities. Do not leave any field as zero “0” unless there is nothing on the shelf</w:t>
      </w:r>
      <w:r w:rsidR="009C057E">
        <w:t>!</w:t>
      </w:r>
    </w:p>
    <w:p w:rsidR="009C057E" w:rsidRDefault="009C057E" w:rsidP="00A16BB5">
      <w:pPr>
        <w:pBdr>
          <w:top w:val="single" w:sz="18" w:space="1" w:color="auto"/>
          <w:left w:val="single" w:sz="18" w:space="4" w:color="auto"/>
          <w:bottom w:val="single" w:sz="18" w:space="1" w:color="auto"/>
          <w:right w:val="single" w:sz="18" w:space="4" w:color="auto"/>
        </w:pBdr>
      </w:pPr>
    </w:p>
    <w:p w:rsidR="0060671B" w:rsidRDefault="0060671B" w:rsidP="00A16BB5">
      <w:r>
        <w:lastRenderedPageBreak/>
        <w:t xml:space="preserve">The option is accessed by clicking once on the </w:t>
      </w:r>
      <w:r w:rsidRPr="0060671B">
        <w:rPr>
          <w:b/>
          <w:i/>
        </w:rPr>
        <w:t>“Stock Take”</w:t>
      </w:r>
      <w:r w:rsidR="009B6231">
        <w:t xml:space="preserve"> option on the menu (see Figure3.</w:t>
      </w:r>
      <w:r w:rsidR="00533C29">
        <w:t>12</w:t>
      </w:r>
      <w:r w:rsidR="009B6231">
        <w:t>)</w:t>
      </w:r>
    </w:p>
    <w:p w:rsidR="006E6C7A" w:rsidRPr="006E6C7A" w:rsidRDefault="00533C29" w:rsidP="00F742C8">
      <w:pPr>
        <w:keepNext/>
        <w:jc w:val="center"/>
        <w:rPr>
          <w:b/>
        </w:rPr>
      </w:pPr>
      <w:r>
        <w:rPr>
          <w:b/>
        </w:rPr>
        <w:t>Figure 3.12</w:t>
      </w:r>
    </w:p>
    <w:p w:rsidR="0060671B" w:rsidRDefault="00A30B8A" w:rsidP="00A16BB5">
      <w:pPr>
        <w:jc w:val="center"/>
      </w:pPr>
      <w:r>
        <w:rPr>
          <w:noProof/>
          <w:lang w:val="en-ZA" w:eastAsia="en-ZA"/>
        </w:rPr>
        <w:drawing>
          <wp:inline distT="0" distB="0" distL="0" distR="0">
            <wp:extent cx="6048375" cy="426958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Take Screen.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52645" cy="4272598"/>
                    </a:xfrm>
                    <a:prstGeom prst="rect">
                      <a:avLst/>
                    </a:prstGeom>
                  </pic:spPr>
                </pic:pic>
              </a:graphicData>
            </a:graphic>
          </wp:inline>
        </w:drawing>
      </w:r>
    </w:p>
    <w:p w:rsidR="00533C29" w:rsidRDefault="00533C29" w:rsidP="00A16BB5">
      <w:pPr>
        <w:ind w:firstLine="720"/>
      </w:pPr>
    </w:p>
    <w:p w:rsidR="0060671B" w:rsidRDefault="00D44528" w:rsidP="00A16BB5">
      <w:r>
        <w:t xml:space="preserve">After a stock count has been done, enter the quantities for each item under the column count and once all items have been entered, double click on “update”.  A pop-up screen asking for confirmation will </w:t>
      </w:r>
      <w:r w:rsidR="009B6231">
        <w:t>appear (see Figure 3.</w:t>
      </w:r>
      <w:r w:rsidR="00533C29">
        <w:t>13</w:t>
      </w:r>
      <w:r w:rsidR="009B6231">
        <w:t>)</w:t>
      </w:r>
      <w:r>
        <w:t>. Click “OK”</w:t>
      </w:r>
    </w:p>
    <w:p w:rsidR="00D44528" w:rsidRDefault="00D44528" w:rsidP="00A16BB5"/>
    <w:p w:rsidR="00E10FB8" w:rsidRPr="00E10FB8" w:rsidRDefault="00E10FB8" w:rsidP="00F742C8">
      <w:pPr>
        <w:keepNext/>
        <w:jc w:val="center"/>
        <w:rPr>
          <w:b/>
        </w:rPr>
      </w:pPr>
      <w:r>
        <w:rPr>
          <w:b/>
        </w:rPr>
        <w:t>Figure 3.</w:t>
      </w:r>
      <w:r w:rsidR="00533C29">
        <w:rPr>
          <w:b/>
        </w:rPr>
        <w:t>13</w:t>
      </w:r>
    </w:p>
    <w:p w:rsidR="00D44528" w:rsidRDefault="00A30B8A" w:rsidP="00F742C8">
      <w:pPr>
        <w:ind w:left="720" w:firstLine="131"/>
        <w:jc w:val="center"/>
      </w:pPr>
      <w:r>
        <w:rPr>
          <w:noProof/>
          <w:lang w:val="en-ZA" w:eastAsia="en-ZA"/>
        </w:rPr>
        <w:drawing>
          <wp:inline distT="0" distB="0" distL="0" distR="0">
            <wp:extent cx="4371975" cy="16478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Take Update Confirm.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71975" cy="1647825"/>
                    </a:xfrm>
                    <a:prstGeom prst="rect">
                      <a:avLst/>
                    </a:prstGeom>
                  </pic:spPr>
                </pic:pic>
              </a:graphicData>
            </a:graphic>
          </wp:inline>
        </w:drawing>
      </w:r>
    </w:p>
    <w:p w:rsidR="00D44528" w:rsidRDefault="00D44528" w:rsidP="00A16BB5"/>
    <w:p w:rsidR="009C057E" w:rsidRDefault="009C057E" w:rsidP="00A16BB5">
      <w:r>
        <w:t>A confirmation box that an update has been completed will appear. Press “OK”. The screen will automatically go to the main menu screen.</w:t>
      </w:r>
    </w:p>
    <w:p w:rsidR="00A3187B" w:rsidRPr="00F742C8" w:rsidRDefault="002717F5" w:rsidP="00F742C8">
      <w:pPr>
        <w:pStyle w:val="Heading2"/>
        <w:rPr>
          <w:rFonts w:ascii="Times New Roman" w:hAnsi="Times New Roman"/>
          <w:caps/>
        </w:rPr>
      </w:pPr>
      <w:r>
        <w:br w:type="page"/>
      </w:r>
      <w:bookmarkStart w:id="33" w:name="_Toc329175754"/>
      <w:r w:rsidR="00A3187B" w:rsidRPr="00F742C8">
        <w:rPr>
          <w:rFonts w:ascii="Times New Roman" w:hAnsi="Times New Roman"/>
          <w:caps/>
        </w:rPr>
        <w:lastRenderedPageBreak/>
        <w:t>E. Quantification</w:t>
      </w:r>
      <w:bookmarkEnd w:id="33"/>
    </w:p>
    <w:p w:rsidR="00A3187B" w:rsidRDefault="00A3187B" w:rsidP="00A16BB5">
      <w:pPr>
        <w:rPr>
          <w:szCs w:val="24"/>
        </w:rPr>
      </w:pPr>
      <w:r>
        <w:rPr>
          <w:szCs w:val="24"/>
        </w:rPr>
        <w:t>The quantification menu is used to view the consumption summary and the recommended re-order quantities for each medicine.</w:t>
      </w:r>
    </w:p>
    <w:p w:rsidR="00A3187B" w:rsidRPr="00706BBF" w:rsidRDefault="0033349B" w:rsidP="00F742C8">
      <w:pPr>
        <w:pStyle w:val="Caption"/>
        <w:keepNext/>
        <w:jc w:val="center"/>
        <w:rPr>
          <w:sz w:val="24"/>
          <w:szCs w:val="24"/>
        </w:rPr>
      </w:pPr>
      <w:r>
        <w:rPr>
          <w:sz w:val="24"/>
          <w:szCs w:val="24"/>
        </w:rPr>
        <w:t>Figure 3.14</w:t>
      </w:r>
    </w:p>
    <w:p w:rsidR="00A3187B" w:rsidRDefault="00285B6A" w:rsidP="00A16BB5">
      <w:pPr>
        <w:jc w:val="center"/>
      </w:pPr>
      <w:r>
        <w:rPr>
          <w:noProof/>
          <w:lang w:val="en-ZA" w:eastAsia="en-ZA"/>
        </w:rPr>
        <w:drawing>
          <wp:inline distT="0" distB="0" distL="0" distR="0">
            <wp:extent cx="6300470" cy="4447540"/>
            <wp:effectExtent l="19050" t="0" r="5080" b="0"/>
            <wp:docPr id="32" name="Picture 31" descr="Quantification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ification Screen.jpg"/>
                    <pic:cNvPicPr/>
                  </pic:nvPicPr>
                  <pic:blipFill>
                    <a:blip r:embed="rId82" cstate="print"/>
                    <a:stretch>
                      <a:fillRect/>
                    </a:stretch>
                  </pic:blipFill>
                  <pic:spPr>
                    <a:xfrm>
                      <a:off x="0" y="0"/>
                      <a:ext cx="6300470" cy="4447540"/>
                    </a:xfrm>
                    <a:prstGeom prst="rect">
                      <a:avLst/>
                    </a:prstGeom>
                  </pic:spPr>
                </pic:pic>
              </a:graphicData>
            </a:graphic>
          </wp:inline>
        </w:drawing>
      </w:r>
    </w:p>
    <w:p w:rsidR="00A3187B" w:rsidRDefault="00A3187B" w:rsidP="00A16BB5">
      <w:r>
        <w:t>The Minimum, Maximum</w:t>
      </w:r>
      <w:r w:rsidRPr="00706BBF">
        <w:t xml:space="preserve"> </w:t>
      </w:r>
      <w:r>
        <w:t>and Average consumption by month stock holding are pre-entered in the global long flags.</w:t>
      </w:r>
    </w:p>
    <w:p w:rsidR="00A3187B" w:rsidRDefault="00A3187B" w:rsidP="00A16BB5"/>
    <w:p w:rsidR="00A3187B" w:rsidRDefault="00A3187B" w:rsidP="00A16BB5">
      <w:r>
        <w:t>Definitions:</w:t>
      </w:r>
    </w:p>
    <w:p w:rsidR="00A3187B" w:rsidRDefault="00A3187B" w:rsidP="00A16BB5">
      <w:r w:rsidRPr="007A2BE1">
        <w:rPr>
          <w:b/>
        </w:rPr>
        <w:t>EOQ</w:t>
      </w:r>
      <w:r>
        <w:t xml:space="preserve"> – this is the Economic Order Quantity. This quantity is based on the pack sizes as received by Central Medical Stores. This calculation rounds the Recommended Re-order Quantity (RRQ) either up or down to the nearest full box from CMS.</w:t>
      </w:r>
    </w:p>
    <w:p w:rsidR="00A3187B" w:rsidRDefault="00A3187B" w:rsidP="00A16BB5">
      <w:r w:rsidRPr="007A2BE1">
        <w:rPr>
          <w:b/>
        </w:rPr>
        <w:t>Max</w:t>
      </w:r>
      <w:r>
        <w:t xml:space="preserve"> – this is the maximum stock on hand that the pharmacy should have. In accordance with the “Managing Pharmaceutical Stores – A Manual for Clinics and Health </w:t>
      </w:r>
      <w:proofErr w:type="spellStart"/>
      <w:r>
        <w:t>Centres</w:t>
      </w:r>
      <w:proofErr w:type="spellEnd"/>
      <w:r>
        <w:t>” the maximum stock is set to 4 months.</w:t>
      </w:r>
    </w:p>
    <w:p w:rsidR="00A3187B" w:rsidRDefault="00A3187B" w:rsidP="00A16BB5">
      <w:r w:rsidRPr="008D6AFA">
        <w:rPr>
          <w:b/>
        </w:rPr>
        <w:t>Min</w:t>
      </w:r>
      <w:r>
        <w:t xml:space="preserve"> – this is the minimum stock that should be at the pharmacy store. The stock on the shelf should not be allowed to go below the minimum stock. </w:t>
      </w:r>
      <w:commentRangeStart w:id="34"/>
      <w:r>
        <w:t>The minimum stock is set to be equivalent to 1 month’s consumption.</w:t>
      </w:r>
      <w:commentRangeEnd w:id="34"/>
      <w:r w:rsidR="00A36487">
        <w:rPr>
          <w:rStyle w:val="CommentReference"/>
        </w:rPr>
        <w:commentReference w:id="34"/>
      </w:r>
    </w:p>
    <w:p w:rsidR="00A3187B" w:rsidRDefault="00A3187B" w:rsidP="00A16BB5">
      <w:r w:rsidRPr="008D6AFA">
        <w:rPr>
          <w:b/>
        </w:rPr>
        <w:t>AVG</w:t>
      </w:r>
      <w:r>
        <w:t xml:space="preserve"> – this is the average consumption over a set period of months. The average consumption varies from facility to facility. In the above example, the average consumption is for a 12 month period and it is equivalent to the minimum stock.</w:t>
      </w:r>
    </w:p>
    <w:p w:rsidR="00A3187B" w:rsidRDefault="00A3187B" w:rsidP="00A16BB5">
      <w:r w:rsidRPr="008D6AFA">
        <w:rPr>
          <w:b/>
        </w:rPr>
        <w:lastRenderedPageBreak/>
        <w:t>OHW</w:t>
      </w:r>
      <w:r>
        <w:t xml:space="preserve"> – This column shows the number of weeks the available stock will last based on the average consumption. OHW = </w:t>
      </w:r>
      <w:r w:rsidRPr="00F04064">
        <w:rPr>
          <w:b/>
        </w:rPr>
        <w:t>O</w:t>
      </w:r>
      <w:r>
        <w:t xml:space="preserve">n </w:t>
      </w:r>
      <w:r w:rsidRPr="00F04064">
        <w:rPr>
          <w:b/>
        </w:rPr>
        <w:t>H</w:t>
      </w:r>
      <w:r>
        <w:t xml:space="preserve">and </w:t>
      </w:r>
      <w:r w:rsidRPr="00F04064">
        <w:rPr>
          <w:b/>
        </w:rPr>
        <w:t>W</w:t>
      </w:r>
      <w:r>
        <w:t>eeks.</w:t>
      </w:r>
    </w:p>
    <w:p w:rsidR="00A3187B" w:rsidRDefault="00A3187B" w:rsidP="00A16BB5">
      <w:r w:rsidRPr="008D6AFA">
        <w:rPr>
          <w:b/>
        </w:rPr>
        <w:t>OH</w:t>
      </w:r>
      <w:r>
        <w:t xml:space="preserve"> – Quantities </w:t>
      </w:r>
      <w:r w:rsidR="00F04064" w:rsidRPr="00F04064">
        <w:rPr>
          <w:b/>
        </w:rPr>
        <w:t>O</w:t>
      </w:r>
      <w:r>
        <w:t xml:space="preserve">n </w:t>
      </w:r>
      <w:r w:rsidR="00F04064" w:rsidRPr="00F04064">
        <w:rPr>
          <w:b/>
        </w:rPr>
        <w:t>H</w:t>
      </w:r>
      <w:r>
        <w:t>and – the stock available on the system.</w:t>
      </w:r>
    </w:p>
    <w:p w:rsidR="00A3187B" w:rsidRDefault="00A3187B" w:rsidP="00A16BB5">
      <w:r>
        <w:t>The negative</w:t>
      </w:r>
      <w:ins w:id="35" w:author="eugburo" w:date="2012-08-04T17:20:00Z">
        <w:r w:rsidR="00237860">
          <w:t xml:space="preserve"> OH </w:t>
        </w:r>
      </w:ins>
      <w:ins w:id="36" w:author="eugburo" w:date="2012-08-04T17:21:00Z">
        <w:r w:rsidR="00237860">
          <w:t xml:space="preserve">for </w:t>
        </w:r>
        <w:proofErr w:type="spellStart"/>
        <w:r w:rsidR="00237860">
          <w:t>Cotrimoxazole</w:t>
        </w:r>
        <w:proofErr w:type="spellEnd"/>
        <w:r w:rsidR="00237860">
          <w:t xml:space="preserve"> 400mg TAB</w:t>
        </w:r>
      </w:ins>
      <w:r>
        <w:t xml:space="preserve"> figure</w:t>
      </w:r>
      <w:ins w:id="37" w:author="eugburo" w:date="2012-08-04T17:21:00Z">
        <w:r w:rsidR="00237860">
          <w:t xml:space="preserve"> </w:t>
        </w:r>
      </w:ins>
      <w:ins w:id="38" w:author="eugburo" w:date="2012-08-04T17:22:00Z">
        <w:r w:rsidR="00237860">
          <w:t xml:space="preserve">3.14 </w:t>
        </w:r>
        <w:proofErr w:type="gramStart"/>
        <w:r w:rsidR="00237860">
          <w:t xml:space="preserve">above </w:t>
        </w:r>
      </w:ins>
      <w:r>
        <w:t xml:space="preserve"> shows</w:t>
      </w:r>
      <w:proofErr w:type="gramEnd"/>
      <w:r>
        <w:t xml:space="preserve"> that dispensing was done against zero stock.</w:t>
      </w:r>
    </w:p>
    <w:p w:rsidR="00A3187B" w:rsidRDefault="00A3187B" w:rsidP="00A16BB5">
      <w:r w:rsidRPr="00524319">
        <w:rPr>
          <w:b/>
        </w:rPr>
        <w:t>RRQ</w:t>
      </w:r>
      <w:r>
        <w:t xml:space="preserve"> – this is the </w:t>
      </w:r>
      <w:r w:rsidR="00F04064" w:rsidRPr="00F04064">
        <w:rPr>
          <w:b/>
        </w:rPr>
        <w:t>R</w:t>
      </w:r>
      <w:r>
        <w:t xml:space="preserve">ecommended </w:t>
      </w:r>
      <w:r w:rsidR="00F04064" w:rsidRPr="00F04064">
        <w:rPr>
          <w:b/>
        </w:rPr>
        <w:t>R</w:t>
      </w:r>
      <w:r>
        <w:t xml:space="preserve">e-order </w:t>
      </w:r>
      <w:r w:rsidR="00F04064" w:rsidRPr="00F04064">
        <w:rPr>
          <w:b/>
        </w:rPr>
        <w:t>Q</w:t>
      </w:r>
      <w:r>
        <w:t>uantities</w:t>
      </w:r>
      <w:r w:rsidR="006D5756">
        <w:t>.</w:t>
      </w:r>
      <w:r w:rsidR="00F04064">
        <w:t xml:space="preserve"> This value is recommended as the user is expected to do a stock take before to identify expired medicines, </w:t>
      </w:r>
      <w:commentRangeStart w:id="39"/>
      <w:r w:rsidR="00F04064">
        <w:t>brewages</w:t>
      </w:r>
      <w:commentRangeEnd w:id="39"/>
      <w:r w:rsidR="007F6DE3">
        <w:rPr>
          <w:rStyle w:val="CommentReference"/>
        </w:rPr>
        <w:commentReference w:id="39"/>
      </w:r>
      <w:r w:rsidR="00F04064">
        <w:t xml:space="preserve"> etc. Once a stock take has been done, the actual quantities (as they appear on the shelf) can be updated in the stock take menu (as discussed above).</w:t>
      </w:r>
    </w:p>
    <w:p w:rsidR="00F04064" w:rsidRDefault="00F04064" w:rsidP="00A16BB5">
      <w:r>
        <w:t xml:space="preserve">The negative figure shows overstock and these are highlighted </w:t>
      </w:r>
      <w:r w:rsidRPr="00F04064">
        <w:rPr>
          <w:b/>
          <w:color w:val="FFCC00"/>
          <w:u w:val="single"/>
        </w:rPr>
        <w:t>yellow</w:t>
      </w:r>
      <w:r>
        <w:t>.</w:t>
      </w:r>
    </w:p>
    <w:p w:rsidR="00F04064" w:rsidRDefault="00161764" w:rsidP="00A16BB5">
      <w:r>
        <w:t>Under stock</w:t>
      </w:r>
      <w:r w:rsidR="00F04064">
        <w:t xml:space="preserve"> is highlighted </w:t>
      </w:r>
      <w:r w:rsidR="00F04064" w:rsidRPr="00F04064">
        <w:rPr>
          <w:b/>
          <w:color w:val="FF0000"/>
          <w:u w:val="single"/>
        </w:rPr>
        <w:t>red</w:t>
      </w:r>
      <w:r w:rsidR="00F04064">
        <w:t xml:space="preserve"> and acceptable stock is highlighted </w:t>
      </w:r>
      <w:r w:rsidR="00F04064" w:rsidRPr="00F04064">
        <w:rPr>
          <w:b/>
          <w:color w:val="99CC00"/>
          <w:u w:val="single"/>
        </w:rPr>
        <w:t>green</w:t>
      </w:r>
    </w:p>
    <w:p w:rsidR="00D26585" w:rsidRDefault="00D26585" w:rsidP="00A16BB5">
      <w:r>
        <w:br w:type="page"/>
      </w:r>
    </w:p>
    <w:p w:rsidR="00C86E62" w:rsidRPr="00F742C8" w:rsidRDefault="00F742C8" w:rsidP="00A10C6B">
      <w:pPr>
        <w:pStyle w:val="Heading1"/>
        <w:rPr>
          <w:rFonts w:cs="Arial"/>
          <w:szCs w:val="28"/>
        </w:rPr>
      </w:pPr>
      <w:bookmarkStart w:id="40" w:name="_Toc329175755"/>
      <w:r w:rsidRPr="00F742C8">
        <w:rPr>
          <w:rFonts w:cs="Arial"/>
          <w:szCs w:val="28"/>
        </w:rPr>
        <w:lastRenderedPageBreak/>
        <w:t>CHAPTER 4: MOBILE DISPENSING</w:t>
      </w:r>
      <w:bookmarkEnd w:id="40"/>
    </w:p>
    <w:p w:rsidR="00C86E62" w:rsidRPr="00FD21D0" w:rsidRDefault="00D26585" w:rsidP="00FD21D0">
      <w:pPr>
        <w:pStyle w:val="Heading2"/>
        <w:numPr>
          <w:ilvl w:val="0"/>
          <w:numId w:val="36"/>
        </w:numPr>
        <w:ind w:left="357" w:hanging="357"/>
        <w:rPr>
          <w:rFonts w:ascii="Times New Roman" w:hAnsi="Times New Roman"/>
        </w:rPr>
      </w:pPr>
      <w:bookmarkStart w:id="41" w:name="_Toc329175756"/>
      <w:r w:rsidRPr="00FD21D0">
        <w:rPr>
          <w:rFonts w:ascii="Times New Roman" w:hAnsi="Times New Roman"/>
        </w:rPr>
        <w:t>Preparing scanner for Outreach/IMAI</w:t>
      </w:r>
      <w:bookmarkEnd w:id="41"/>
    </w:p>
    <w:p w:rsidR="00C86E62" w:rsidRPr="00FD21D0" w:rsidRDefault="00C86E62" w:rsidP="00FD21D0">
      <w:pPr>
        <w:pStyle w:val="Heading3"/>
        <w:numPr>
          <w:ilvl w:val="1"/>
          <w:numId w:val="36"/>
        </w:numPr>
        <w:spacing w:before="0" w:after="120"/>
        <w:ind w:left="567" w:hanging="567"/>
        <w:rPr>
          <w:rFonts w:ascii="Times New Roman" w:hAnsi="Times New Roman" w:cs="Times New Roman"/>
          <w:color w:val="auto"/>
        </w:rPr>
      </w:pPr>
      <w:bookmarkStart w:id="42" w:name="_Toc329175757"/>
      <w:r w:rsidRPr="00FD21D0">
        <w:rPr>
          <w:rFonts w:ascii="Times New Roman" w:hAnsi="Times New Roman" w:cs="Times New Roman"/>
          <w:color w:val="auto"/>
        </w:rPr>
        <w:t>Loading data on scanner</w:t>
      </w:r>
      <w:bookmarkEnd w:id="42"/>
    </w:p>
    <w:p w:rsidR="00FD21D0" w:rsidRPr="00FD21D0" w:rsidRDefault="00FD21D0" w:rsidP="00FD21D0">
      <w:pPr>
        <w:pStyle w:val="Heading4"/>
        <w:numPr>
          <w:ilvl w:val="2"/>
          <w:numId w:val="36"/>
        </w:numPr>
        <w:spacing w:before="0" w:after="240"/>
        <w:rPr>
          <w:rFonts w:ascii="Times New Roman" w:hAnsi="Times New Roman" w:cs="Times New Roman"/>
          <w:color w:val="auto"/>
        </w:rPr>
      </w:pPr>
      <w:r w:rsidRPr="00FD21D0">
        <w:rPr>
          <w:rFonts w:ascii="Times New Roman" w:hAnsi="Times New Roman" w:cs="Times New Roman"/>
          <w:color w:val="auto"/>
        </w:rPr>
        <w:t>Cradle Scanner</w:t>
      </w:r>
    </w:p>
    <w:p w:rsidR="00C86E62" w:rsidRPr="00C86E62" w:rsidRDefault="00C86E62" w:rsidP="00A16BB5">
      <w:pPr>
        <w:pStyle w:val="NoSpacing"/>
        <w:rPr>
          <w:rFonts w:ascii="Times New Roman" w:hAnsi="Times New Roman" w:cs="Times New Roman"/>
          <w:sz w:val="24"/>
          <w:szCs w:val="24"/>
        </w:rPr>
      </w:pPr>
      <w:r w:rsidRPr="00C86E62">
        <w:rPr>
          <w:rFonts w:ascii="Times New Roman" w:hAnsi="Times New Roman" w:cs="Times New Roman"/>
          <w:sz w:val="24"/>
          <w:szCs w:val="24"/>
        </w:rPr>
        <w:t>Follow these steps to load your patient data from the computer / EDT onto the scanner. Please note that only active, In-Transit, Transferred In and Restart patients will be loaded onto the device. Transferred Out, LTFU, Deceased and Stopped by Physician statuses are not loaded.</w:t>
      </w:r>
    </w:p>
    <w:p w:rsidR="00C86E62" w:rsidRPr="00C86E62" w:rsidRDefault="00C86E62" w:rsidP="00A16BB5">
      <w:pPr>
        <w:pStyle w:val="NoSpacing"/>
        <w:rPr>
          <w:rFonts w:ascii="Times New Roman" w:hAnsi="Times New Roman" w:cs="Times New Roman"/>
          <w:sz w:val="24"/>
          <w:szCs w:val="24"/>
        </w:rPr>
      </w:pPr>
      <w:r w:rsidRPr="00C86E62">
        <w:rPr>
          <w:rFonts w:ascii="Times New Roman" w:hAnsi="Times New Roman" w:cs="Times New Roman"/>
          <w:sz w:val="24"/>
          <w:szCs w:val="24"/>
        </w:rPr>
        <w:t>In order to double check your patients before loading onto the device you must run the “Number of Patients” report for that outreach site and check the patients in the respective statuses drill buttons. In EDT patient view you can change the statuses to the correct status. You do not need to do these steps if you are sure your patients at the outreach site statuses are correct.</w:t>
      </w:r>
    </w:p>
    <w:p w:rsidR="00C86E62" w:rsidRPr="00A10C6B" w:rsidRDefault="00C86E62" w:rsidP="00A10C6B">
      <w:pPr>
        <w:rPr>
          <w:b/>
        </w:rPr>
      </w:pPr>
      <w:r w:rsidRPr="00A10C6B">
        <w:rPr>
          <w:b/>
        </w:rPr>
        <w:t>Scanner</w:t>
      </w:r>
    </w:p>
    <w:p w:rsidR="00C86E62" w:rsidRPr="00C86E62" w:rsidRDefault="00C86E62" w:rsidP="00A16BB5">
      <w:pPr>
        <w:pStyle w:val="NoSpacing"/>
        <w:numPr>
          <w:ilvl w:val="0"/>
          <w:numId w:val="26"/>
        </w:numPr>
        <w:rPr>
          <w:rFonts w:ascii="Times New Roman" w:hAnsi="Times New Roman" w:cs="Times New Roman"/>
          <w:sz w:val="24"/>
          <w:szCs w:val="24"/>
        </w:rPr>
      </w:pPr>
      <w:r w:rsidRPr="00C86E62">
        <w:rPr>
          <w:rFonts w:ascii="Times New Roman" w:hAnsi="Times New Roman" w:cs="Times New Roman"/>
          <w:sz w:val="24"/>
          <w:szCs w:val="24"/>
        </w:rPr>
        <w:t>Put scanner into cradle and switch on. The following screen will appear on the display.</w:t>
      </w:r>
    </w:p>
    <w:p w:rsidR="00C86E62" w:rsidRPr="00C86E62" w:rsidRDefault="00C86E62" w:rsidP="00A16BB5">
      <w:pPr>
        <w:pStyle w:val="NoSpacing"/>
        <w:ind w:left="720"/>
        <w:rPr>
          <w:rFonts w:ascii="Times New Roman" w:hAnsi="Times New Roman" w:cs="Times New Roman"/>
          <w:sz w:val="24"/>
          <w:szCs w:val="24"/>
        </w:rPr>
      </w:pPr>
    </w:p>
    <w:p w:rsidR="00C86E62" w:rsidRPr="00D26585" w:rsidRDefault="00C86E62" w:rsidP="00A16BB5">
      <w:pPr>
        <w:pStyle w:val="NoSpacing"/>
        <w:ind w:left="1440" w:firstLine="720"/>
        <w:rPr>
          <w:rFonts w:ascii="Times New Roman" w:hAnsi="Times New Roman" w:cs="Times New Roman"/>
          <w:b/>
          <w:sz w:val="24"/>
          <w:szCs w:val="24"/>
        </w:rPr>
      </w:pPr>
      <w:r w:rsidRPr="00D26585">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D26585">
        <w:rPr>
          <w:rFonts w:ascii="Times New Roman" w:hAnsi="Times New Roman" w:cs="Times New Roman"/>
          <w:b/>
          <w:sz w:val="24"/>
          <w:szCs w:val="24"/>
        </w:rPr>
        <w:t>1</w:t>
      </w:r>
    </w:p>
    <w:p w:rsidR="00C86E62" w:rsidRDefault="00C86E62" w:rsidP="00A16BB5">
      <w:pPr>
        <w:pStyle w:val="NoSpacing"/>
        <w:jc w:val="center"/>
      </w:pPr>
      <w:r w:rsidRPr="007F5B91">
        <w:rPr>
          <w:noProof/>
        </w:rPr>
        <w:drawing>
          <wp:inline distT="0" distB="0" distL="0" distR="0">
            <wp:extent cx="3028950" cy="2271880"/>
            <wp:effectExtent l="0" t="0" r="0" b="0"/>
            <wp:docPr id="14" name="Picture 1" descr="DSC07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01.JPG"/>
                    <pic:cNvPicPr/>
                  </pic:nvPicPr>
                  <pic:blipFill>
                    <a:blip r:embed="rId83" cstate="print"/>
                    <a:stretch>
                      <a:fillRect/>
                    </a:stretch>
                  </pic:blipFill>
                  <pic:spPr>
                    <a:xfrm>
                      <a:off x="0" y="0"/>
                      <a:ext cx="3031833" cy="2274042"/>
                    </a:xfrm>
                    <a:prstGeom prst="rect">
                      <a:avLst/>
                    </a:prstGeom>
                  </pic:spPr>
                </pic:pic>
              </a:graphicData>
            </a:graphic>
          </wp:inline>
        </w:drawing>
      </w:r>
    </w:p>
    <w:p w:rsidR="00C86E62" w:rsidRPr="00C86E62" w:rsidRDefault="00C86E62" w:rsidP="00A16BB5">
      <w:pPr>
        <w:pStyle w:val="NoSpacing"/>
        <w:numPr>
          <w:ilvl w:val="0"/>
          <w:numId w:val="26"/>
        </w:numPr>
        <w:rPr>
          <w:rFonts w:ascii="Times New Roman" w:hAnsi="Times New Roman" w:cs="Times New Roman"/>
          <w:sz w:val="24"/>
          <w:szCs w:val="24"/>
        </w:rPr>
      </w:pPr>
      <w:r w:rsidRPr="00C86E62">
        <w:rPr>
          <w:rFonts w:ascii="Times New Roman" w:hAnsi="Times New Roman" w:cs="Times New Roman"/>
          <w:sz w:val="24"/>
          <w:szCs w:val="24"/>
        </w:rPr>
        <w:t xml:space="preserve">Select option 9 “SETUP” to get to the screen with options 1 -4. (Figure </w:t>
      </w:r>
      <w:r w:rsidR="00360C52">
        <w:rPr>
          <w:rFonts w:ascii="Times New Roman" w:hAnsi="Times New Roman" w:cs="Times New Roman"/>
          <w:sz w:val="24"/>
          <w:szCs w:val="24"/>
        </w:rPr>
        <w:t>4.</w:t>
      </w:r>
      <w:r w:rsidRPr="00C86E62">
        <w:rPr>
          <w:rFonts w:ascii="Times New Roman" w:hAnsi="Times New Roman" w:cs="Times New Roman"/>
          <w:sz w:val="24"/>
          <w:szCs w:val="24"/>
        </w:rPr>
        <w:t xml:space="preserve">2 &amp; Figure </w:t>
      </w:r>
      <w:r w:rsidR="00360C52">
        <w:rPr>
          <w:rFonts w:ascii="Times New Roman" w:hAnsi="Times New Roman" w:cs="Times New Roman"/>
          <w:sz w:val="24"/>
          <w:szCs w:val="24"/>
        </w:rPr>
        <w:t>4.</w:t>
      </w:r>
      <w:r w:rsidRPr="00C86E62">
        <w:rPr>
          <w:rFonts w:ascii="Times New Roman" w:hAnsi="Times New Roman" w:cs="Times New Roman"/>
          <w:sz w:val="24"/>
          <w:szCs w:val="24"/>
        </w:rPr>
        <w:t>3).</w:t>
      </w:r>
    </w:p>
    <w:p w:rsidR="00C86E62" w:rsidRPr="00D26585" w:rsidRDefault="00C86E62" w:rsidP="00A16BB5">
      <w:pPr>
        <w:pStyle w:val="NoSpacing"/>
        <w:ind w:firstLine="709"/>
        <w:rPr>
          <w:rFonts w:ascii="Times New Roman" w:hAnsi="Times New Roman" w:cs="Times New Roman"/>
          <w:b/>
          <w:sz w:val="24"/>
          <w:szCs w:val="24"/>
        </w:rPr>
      </w:pPr>
      <w:r w:rsidRPr="00D26585">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D26585">
        <w:rPr>
          <w:rFonts w:ascii="Times New Roman" w:hAnsi="Times New Roman" w:cs="Times New Roman"/>
          <w:b/>
          <w:sz w:val="24"/>
          <w:szCs w:val="24"/>
        </w:rPr>
        <w:t>2</w:t>
      </w:r>
      <w:r w:rsidRPr="00D26585">
        <w:rPr>
          <w:rFonts w:ascii="Times New Roman" w:hAnsi="Times New Roman" w:cs="Times New Roman"/>
          <w:b/>
          <w:sz w:val="24"/>
          <w:szCs w:val="24"/>
        </w:rPr>
        <w:tab/>
      </w:r>
      <w:r w:rsidRPr="00D26585">
        <w:rPr>
          <w:rFonts w:ascii="Times New Roman" w:hAnsi="Times New Roman" w:cs="Times New Roman"/>
          <w:b/>
          <w:sz w:val="24"/>
          <w:szCs w:val="24"/>
        </w:rPr>
        <w:tab/>
      </w:r>
      <w:r w:rsidRPr="00D26585">
        <w:rPr>
          <w:rFonts w:ascii="Times New Roman" w:hAnsi="Times New Roman" w:cs="Times New Roman"/>
          <w:b/>
          <w:sz w:val="24"/>
          <w:szCs w:val="24"/>
        </w:rPr>
        <w:tab/>
      </w:r>
      <w:r w:rsidRPr="00D26585">
        <w:rPr>
          <w:rFonts w:ascii="Times New Roman" w:hAnsi="Times New Roman" w:cs="Times New Roman"/>
          <w:b/>
          <w:sz w:val="24"/>
          <w:szCs w:val="24"/>
        </w:rPr>
        <w:tab/>
      </w:r>
      <w:r w:rsidRPr="00D26585">
        <w:rPr>
          <w:rFonts w:ascii="Times New Roman" w:hAnsi="Times New Roman" w:cs="Times New Roman"/>
          <w:b/>
          <w:sz w:val="24"/>
          <w:szCs w:val="24"/>
        </w:rPr>
        <w:tab/>
      </w:r>
      <w:r w:rsidR="00D26585" w:rsidRPr="00D26585">
        <w:rPr>
          <w:rFonts w:ascii="Times New Roman" w:hAnsi="Times New Roman" w:cs="Times New Roman"/>
          <w:b/>
          <w:sz w:val="24"/>
          <w:szCs w:val="24"/>
        </w:rPr>
        <w:tab/>
      </w:r>
      <w:r w:rsidRPr="00D26585">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D26585">
        <w:rPr>
          <w:rFonts w:ascii="Times New Roman" w:hAnsi="Times New Roman" w:cs="Times New Roman"/>
          <w:b/>
          <w:sz w:val="24"/>
          <w:szCs w:val="24"/>
        </w:rPr>
        <w:t>3</w:t>
      </w:r>
    </w:p>
    <w:p w:rsidR="00C86E62" w:rsidRDefault="00C86E62" w:rsidP="00A10C6B">
      <w:pPr>
        <w:pStyle w:val="NoSpacing"/>
        <w:jc w:val="center"/>
      </w:pPr>
      <w:r w:rsidRPr="00E06ACF">
        <w:rPr>
          <w:noProof/>
        </w:rPr>
        <w:drawing>
          <wp:inline distT="0" distB="0" distL="0" distR="0">
            <wp:extent cx="2876550" cy="2157571"/>
            <wp:effectExtent l="19050" t="0" r="0" b="0"/>
            <wp:docPr id="16" name="Picture 6" descr="Select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9.jpg"/>
                    <pic:cNvPicPr/>
                  </pic:nvPicPr>
                  <pic:blipFill>
                    <a:blip r:embed="rId84" cstate="print"/>
                    <a:stretch>
                      <a:fillRect/>
                    </a:stretch>
                  </pic:blipFill>
                  <pic:spPr>
                    <a:xfrm>
                      <a:off x="0" y="0"/>
                      <a:ext cx="2878676" cy="2159166"/>
                    </a:xfrm>
                    <a:prstGeom prst="rect">
                      <a:avLst/>
                    </a:prstGeom>
                  </pic:spPr>
                </pic:pic>
              </a:graphicData>
            </a:graphic>
          </wp:inline>
        </w:drawing>
      </w:r>
      <w:r w:rsidRPr="00342399">
        <w:rPr>
          <w:noProof/>
        </w:rPr>
        <w:drawing>
          <wp:inline distT="0" distB="0" distL="0" distR="0">
            <wp:extent cx="2876550" cy="2157572"/>
            <wp:effectExtent l="19050" t="0" r="0" b="0"/>
            <wp:docPr id="17" name="Picture 10" descr="DSC07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00.JPG"/>
                    <pic:cNvPicPr/>
                  </pic:nvPicPr>
                  <pic:blipFill>
                    <a:blip r:embed="rId85" cstate="print"/>
                    <a:stretch>
                      <a:fillRect/>
                    </a:stretch>
                  </pic:blipFill>
                  <pic:spPr>
                    <a:xfrm>
                      <a:off x="0" y="0"/>
                      <a:ext cx="2878676" cy="2159167"/>
                    </a:xfrm>
                    <a:prstGeom prst="rect">
                      <a:avLst/>
                    </a:prstGeom>
                  </pic:spPr>
                </pic:pic>
              </a:graphicData>
            </a:graphic>
          </wp:inline>
        </w:drawing>
      </w:r>
    </w:p>
    <w:p w:rsidR="00A10C6B" w:rsidRDefault="00A10C6B" w:rsidP="00A10C6B">
      <w:pPr>
        <w:pStyle w:val="NoSpacing"/>
        <w:jc w:val="center"/>
      </w:pPr>
    </w:p>
    <w:p w:rsidR="00C86E62" w:rsidRPr="00F742C8" w:rsidRDefault="00C86E62" w:rsidP="00A16BB5">
      <w:pPr>
        <w:pStyle w:val="NoSpacing"/>
        <w:numPr>
          <w:ilvl w:val="0"/>
          <w:numId w:val="26"/>
        </w:numPr>
        <w:rPr>
          <w:rFonts w:ascii="Times New Roman" w:hAnsi="Times New Roman" w:cs="Times New Roman"/>
          <w:sz w:val="24"/>
          <w:szCs w:val="24"/>
        </w:rPr>
      </w:pPr>
      <w:r w:rsidRPr="00C86E62">
        <w:rPr>
          <w:rFonts w:ascii="Times New Roman" w:hAnsi="Times New Roman" w:cs="Times New Roman"/>
          <w:sz w:val="24"/>
          <w:szCs w:val="24"/>
        </w:rPr>
        <w:lastRenderedPageBreak/>
        <w:t xml:space="preserve">Select 4 – “Load Files” to load the files onto the scanner. The screen (Figure </w:t>
      </w:r>
      <w:r w:rsidR="00360C52">
        <w:rPr>
          <w:rFonts w:ascii="Times New Roman" w:hAnsi="Times New Roman" w:cs="Times New Roman"/>
          <w:sz w:val="24"/>
          <w:szCs w:val="24"/>
        </w:rPr>
        <w:t>4.</w:t>
      </w:r>
      <w:r w:rsidRPr="00C86E62">
        <w:rPr>
          <w:rFonts w:ascii="Times New Roman" w:hAnsi="Times New Roman" w:cs="Times New Roman"/>
          <w:sz w:val="24"/>
          <w:szCs w:val="24"/>
        </w:rPr>
        <w:t>5) that read “FILE DOWNLOAD – PLACE IN DT-964” will appear. At this stage you place the scanner in the cradle and continue the next steps on your computer.</w:t>
      </w:r>
    </w:p>
    <w:p w:rsidR="00C86E62" w:rsidRPr="00D26585" w:rsidRDefault="00C86E62" w:rsidP="00A16BB5">
      <w:pPr>
        <w:pStyle w:val="NoSpacing"/>
        <w:ind w:firstLine="709"/>
        <w:rPr>
          <w:rFonts w:ascii="Times New Roman" w:hAnsi="Times New Roman" w:cs="Times New Roman"/>
          <w:b/>
          <w:sz w:val="24"/>
          <w:szCs w:val="24"/>
        </w:rPr>
      </w:pPr>
      <w:r w:rsidRPr="00D26585">
        <w:rPr>
          <w:rFonts w:ascii="Times New Roman" w:hAnsi="Times New Roman" w:cs="Times New Roman"/>
          <w:b/>
          <w:sz w:val="24"/>
          <w:szCs w:val="24"/>
        </w:rPr>
        <w:t>Figure 4</w:t>
      </w:r>
      <w:r w:rsidR="00360C52">
        <w:rPr>
          <w:rFonts w:ascii="Times New Roman" w:hAnsi="Times New Roman" w:cs="Times New Roman"/>
          <w:b/>
          <w:sz w:val="24"/>
          <w:szCs w:val="24"/>
        </w:rPr>
        <w:t>.4</w:t>
      </w:r>
      <w:r w:rsidRPr="00D26585">
        <w:rPr>
          <w:rFonts w:ascii="Times New Roman" w:hAnsi="Times New Roman" w:cs="Times New Roman"/>
          <w:b/>
          <w:sz w:val="24"/>
          <w:szCs w:val="24"/>
        </w:rPr>
        <w:tab/>
      </w:r>
      <w:r w:rsidRPr="00D26585">
        <w:rPr>
          <w:rFonts w:ascii="Times New Roman" w:hAnsi="Times New Roman" w:cs="Times New Roman"/>
          <w:b/>
          <w:sz w:val="24"/>
          <w:szCs w:val="24"/>
        </w:rPr>
        <w:tab/>
      </w:r>
      <w:r w:rsidRPr="00D26585">
        <w:rPr>
          <w:rFonts w:ascii="Times New Roman" w:hAnsi="Times New Roman" w:cs="Times New Roman"/>
          <w:b/>
          <w:sz w:val="24"/>
          <w:szCs w:val="24"/>
        </w:rPr>
        <w:tab/>
      </w:r>
      <w:r w:rsidRPr="00D26585">
        <w:rPr>
          <w:rFonts w:ascii="Times New Roman" w:hAnsi="Times New Roman" w:cs="Times New Roman"/>
          <w:b/>
          <w:sz w:val="24"/>
          <w:szCs w:val="24"/>
        </w:rPr>
        <w:tab/>
      </w:r>
      <w:r w:rsidRPr="00D26585">
        <w:rPr>
          <w:rFonts w:ascii="Times New Roman" w:hAnsi="Times New Roman" w:cs="Times New Roman"/>
          <w:b/>
          <w:sz w:val="24"/>
          <w:szCs w:val="24"/>
        </w:rPr>
        <w:tab/>
      </w:r>
      <w:r w:rsidRPr="00D26585">
        <w:rPr>
          <w:rFonts w:ascii="Times New Roman" w:hAnsi="Times New Roman" w:cs="Times New Roman"/>
          <w:b/>
          <w:sz w:val="24"/>
          <w:szCs w:val="24"/>
        </w:rPr>
        <w:tab/>
        <w:t xml:space="preserve">Figure </w:t>
      </w:r>
      <w:r w:rsidR="00360C52">
        <w:rPr>
          <w:rFonts w:ascii="Times New Roman" w:hAnsi="Times New Roman" w:cs="Times New Roman"/>
          <w:b/>
          <w:sz w:val="24"/>
          <w:szCs w:val="24"/>
        </w:rPr>
        <w:t>4.</w:t>
      </w:r>
      <w:r w:rsidRPr="00D26585">
        <w:rPr>
          <w:rFonts w:ascii="Times New Roman" w:hAnsi="Times New Roman" w:cs="Times New Roman"/>
          <w:b/>
          <w:sz w:val="24"/>
          <w:szCs w:val="24"/>
        </w:rPr>
        <w:t>5</w:t>
      </w:r>
    </w:p>
    <w:p w:rsidR="00C86E62" w:rsidRDefault="00C86E62" w:rsidP="00A16BB5">
      <w:pPr>
        <w:pStyle w:val="NoSpacing"/>
        <w:jc w:val="center"/>
      </w:pPr>
      <w:r w:rsidRPr="00AB46F7">
        <w:rPr>
          <w:noProof/>
        </w:rPr>
        <w:drawing>
          <wp:inline distT="0" distB="0" distL="0" distR="0">
            <wp:extent cx="2831910" cy="2124075"/>
            <wp:effectExtent l="19050" t="0" r="6540" b="0"/>
            <wp:docPr id="20" name="Picture 18" descr="Select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4.jpg"/>
                    <pic:cNvPicPr/>
                  </pic:nvPicPr>
                  <pic:blipFill>
                    <a:blip r:embed="rId86" cstate="print"/>
                    <a:stretch>
                      <a:fillRect/>
                    </a:stretch>
                  </pic:blipFill>
                  <pic:spPr>
                    <a:xfrm>
                      <a:off x="0" y="0"/>
                      <a:ext cx="2832672" cy="2124646"/>
                    </a:xfrm>
                    <a:prstGeom prst="rect">
                      <a:avLst/>
                    </a:prstGeom>
                  </pic:spPr>
                </pic:pic>
              </a:graphicData>
            </a:graphic>
          </wp:inline>
        </w:drawing>
      </w:r>
      <w:r>
        <w:rPr>
          <w:noProof/>
        </w:rPr>
        <w:drawing>
          <wp:inline distT="0" distB="0" distL="0" distR="0">
            <wp:extent cx="2831910" cy="2124075"/>
            <wp:effectExtent l="19050" t="0" r="6540" b="0"/>
            <wp:docPr id="18" name="Picture 17" descr="DSC07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697.JPG"/>
                    <pic:cNvPicPr/>
                  </pic:nvPicPr>
                  <pic:blipFill>
                    <a:blip r:embed="rId87" cstate="print"/>
                    <a:stretch>
                      <a:fillRect/>
                    </a:stretch>
                  </pic:blipFill>
                  <pic:spPr>
                    <a:xfrm>
                      <a:off x="0" y="0"/>
                      <a:ext cx="2832671" cy="2124646"/>
                    </a:xfrm>
                    <a:prstGeom prst="rect">
                      <a:avLst/>
                    </a:prstGeom>
                  </pic:spPr>
                </pic:pic>
              </a:graphicData>
            </a:graphic>
          </wp:inline>
        </w:drawing>
      </w:r>
    </w:p>
    <w:p w:rsidR="00C86E62" w:rsidRPr="00A10C6B" w:rsidRDefault="00C86E62" w:rsidP="00A10C6B">
      <w:pPr>
        <w:rPr>
          <w:b/>
        </w:rPr>
      </w:pPr>
      <w:r w:rsidRPr="00A10C6B">
        <w:rPr>
          <w:b/>
        </w:rPr>
        <w:t>Computer</w:t>
      </w:r>
    </w:p>
    <w:p w:rsidR="00C86E62" w:rsidRPr="004707EE" w:rsidRDefault="00C86E62" w:rsidP="00A10C6B">
      <w:r w:rsidRPr="004707EE">
        <w:rPr>
          <w:b/>
        </w:rPr>
        <w:t xml:space="preserve">Please note: </w:t>
      </w:r>
      <w:r w:rsidRPr="004707EE">
        <w:t>These steps have to be followed before pressing “ENT” on the scanner.</w:t>
      </w:r>
    </w:p>
    <w:p w:rsidR="00C86E62" w:rsidRPr="004707EE" w:rsidRDefault="00C86E62" w:rsidP="00A16BB5">
      <w:pPr>
        <w:pStyle w:val="NoSpacing"/>
        <w:numPr>
          <w:ilvl w:val="0"/>
          <w:numId w:val="26"/>
        </w:numPr>
        <w:rPr>
          <w:rFonts w:ascii="Times New Roman" w:hAnsi="Times New Roman" w:cs="Times New Roman"/>
          <w:sz w:val="24"/>
          <w:szCs w:val="24"/>
        </w:rPr>
      </w:pPr>
      <w:r w:rsidRPr="004707EE">
        <w:rPr>
          <w:rFonts w:ascii="Times New Roman" w:hAnsi="Times New Roman" w:cs="Times New Roman"/>
          <w:sz w:val="24"/>
          <w:szCs w:val="24"/>
        </w:rPr>
        <w:t xml:space="preserve">Go to the </w:t>
      </w:r>
      <w:r w:rsidR="00360C52">
        <w:rPr>
          <w:rFonts w:ascii="Times New Roman" w:hAnsi="Times New Roman" w:cs="Times New Roman"/>
          <w:sz w:val="24"/>
          <w:szCs w:val="24"/>
        </w:rPr>
        <w:t>“Export to mobile” menu in EDT (</w:t>
      </w:r>
      <w:r w:rsidRPr="004707EE">
        <w:rPr>
          <w:rFonts w:ascii="Times New Roman" w:hAnsi="Times New Roman" w:cs="Times New Roman"/>
          <w:sz w:val="24"/>
          <w:szCs w:val="24"/>
        </w:rPr>
        <w:t xml:space="preserve">Figure </w:t>
      </w:r>
      <w:r w:rsidR="00360C52">
        <w:rPr>
          <w:rFonts w:ascii="Times New Roman" w:hAnsi="Times New Roman" w:cs="Times New Roman"/>
          <w:sz w:val="24"/>
          <w:szCs w:val="24"/>
        </w:rPr>
        <w:t>4.</w:t>
      </w:r>
      <w:r w:rsidRPr="004707EE">
        <w:rPr>
          <w:rFonts w:ascii="Times New Roman" w:hAnsi="Times New Roman" w:cs="Times New Roman"/>
          <w:sz w:val="24"/>
          <w:szCs w:val="24"/>
        </w:rPr>
        <w:t>6</w:t>
      </w:r>
      <w:r w:rsidR="00360C52">
        <w:rPr>
          <w:rFonts w:ascii="Times New Roman" w:hAnsi="Times New Roman" w:cs="Times New Roman"/>
          <w:sz w:val="24"/>
          <w:szCs w:val="24"/>
        </w:rPr>
        <w:t>).</w:t>
      </w:r>
    </w:p>
    <w:p w:rsidR="00C86E62" w:rsidRPr="00CB4DA1" w:rsidRDefault="00C86E62" w:rsidP="00F742C8">
      <w:pPr>
        <w:keepNext/>
        <w:jc w:val="center"/>
        <w:rPr>
          <w:b/>
        </w:rPr>
      </w:pPr>
      <w:r w:rsidRPr="00CB4DA1">
        <w:rPr>
          <w:b/>
        </w:rPr>
        <w:t xml:space="preserve">Figure </w:t>
      </w:r>
      <w:r w:rsidR="00360C52" w:rsidRPr="00CB4DA1">
        <w:rPr>
          <w:b/>
        </w:rPr>
        <w:t>4.</w:t>
      </w:r>
      <w:r w:rsidRPr="00CB4DA1">
        <w:rPr>
          <w:b/>
        </w:rPr>
        <w:t>6</w:t>
      </w:r>
    </w:p>
    <w:p w:rsidR="00C86E62" w:rsidRDefault="00C86E62" w:rsidP="00A16BB5">
      <w:pPr>
        <w:pStyle w:val="NoSpacing"/>
        <w:jc w:val="center"/>
        <w:rPr>
          <w:noProof/>
        </w:rPr>
      </w:pPr>
      <w:r>
        <w:rPr>
          <w:noProof/>
        </w:rPr>
        <w:drawing>
          <wp:inline distT="0" distB="0" distL="0" distR="0">
            <wp:extent cx="4865611" cy="3429000"/>
            <wp:effectExtent l="19050" t="0" r="0" b="0"/>
            <wp:docPr id="19" name="Picture 4" descr="Export to mobile 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to mobile main.JPG"/>
                    <pic:cNvPicPr/>
                  </pic:nvPicPr>
                  <pic:blipFill>
                    <a:blip r:embed="rId88" cstate="print"/>
                    <a:stretch>
                      <a:fillRect/>
                    </a:stretch>
                  </pic:blipFill>
                  <pic:spPr>
                    <a:xfrm>
                      <a:off x="0" y="0"/>
                      <a:ext cx="4867380" cy="3430246"/>
                    </a:xfrm>
                    <a:prstGeom prst="rect">
                      <a:avLst/>
                    </a:prstGeom>
                  </pic:spPr>
                </pic:pic>
              </a:graphicData>
            </a:graphic>
          </wp:inline>
        </w:drawing>
      </w:r>
    </w:p>
    <w:p w:rsidR="00C86E62" w:rsidRPr="004707EE" w:rsidRDefault="00C86E62" w:rsidP="00A16BB5">
      <w:pPr>
        <w:pStyle w:val="NoSpacing"/>
        <w:numPr>
          <w:ilvl w:val="0"/>
          <w:numId w:val="26"/>
        </w:numPr>
        <w:rPr>
          <w:rFonts w:ascii="Times New Roman" w:hAnsi="Times New Roman" w:cs="Times New Roman"/>
          <w:sz w:val="24"/>
          <w:szCs w:val="24"/>
        </w:rPr>
      </w:pPr>
      <w:r w:rsidRPr="004707EE">
        <w:rPr>
          <w:rFonts w:ascii="Times New Roman" w:hAnsi="Times New Roman" w:cs="Times New Roman"/>
          <w:sz w:val="24"/>
          <w:szCs w:val="24"/>
        </w:rPr>
        <w:t xml:space="preserve">Select the outreach site from the drop down menu (Step 1, Figure </w:t>
      </w:r>
      <w:r w:rsidR="00360C52">
        <w:rPr>
          <w:rFonts w:ascii="Times New Roman" w:hAnsi="Times New Roman" w:cs="Times New Roman"/>
          <w:sz w:val="24"/>
          <w:szCs w:val="24"/>
        </w:rPr>
        <w:t>4.</w:t>
      </w:r>
      <w:r w:rsidRPr="004707EE">
        <w:rPr>
          <w:rFonts w:ascii="Times New Roman" w:hAnsi="Times New Roman" w:cs="Times New Roman"/>
          <w:sz w:val="24"/>
          <w:szCs w:val="24"/>
        </w:rPr>
        <w:t xml:space="preserve">7), or alternatively leave it blank to load all the patients in the database with the statuses described above and click on the button “Create Files” (Step2, Figure </w:t>
      </w:r>
      <w:r w:rsidR="00360C52">
        <w:rPr>
          <w:rFonts w:ascii="Times New Roman" w:hAnsi="Times New Roman" w:cs="Times New Roman"/>
          <w:sz w:val="24"/>
          <w:szCs w:val="24"/>
        </w:rPr>
        <w:t>4.</w:t>
      </w:r>
      <w:r w:rsidRPr="004707EE">
        <w:rPr>
          <w:rFonts w:ascii="Times New Roman" w:hAnsi="Times New Roman" w:cs="Times New Roman"/>
          <w:sz w:val="24"/>
          <w:szCs w:val="24"/>
        </w:rPr>
        <w:t>7).</w:t>
      </w:r>
    </w:p>
    <w:p w:rsidR="00C86E62" w:rsidRPr="004707EE" w:rsidRDefault="00C86E62" w:rsidP="00A16BB5">
      <w:pPr>
        <w:pStyle w:val="NoSpacing"/>
        <w:ind w:left="720"/>
        <w:rPr>
          <w:rFonts w:ascii="Times New Roman" w:hAnsi="Times New Roman" w:cs="Times New Roman"/>
          <w:sz w:val="24"/>
          <w:szCs w:val="24"/>
        </w:rPr>
        <w:sectPr w:rsidR="00C86E62" w:rsidRPr="004707EE" w:rsidSect="0087609E">
          <w:headerReference w:type="even" r:id="rId89"/>
          <w:headerReference w:type="default" r:id="rId90"/>
          <w:footerReference w:type="default" r:id="rId91"/>
          <w:headerReference w:type="first" r:id="rId92"/>
          <w:pgSz w:w="11906" w:h="16838"/>
          <w:pgMar w:top="142" w:right="992" w:bottom="1077" w:left="992" w:header="709" w:footer="374" w:gutter="0"/>
          <w:cols w:space="708"/>
          <w:docGrid w:linePitch="360"/>
        </w:sectPr>
      </w:pPr>
      <w:r w:rsidRPr="004707EE">
        <w:rPr>
          <w:rFonts w:ascii="Times New Roman" w:hAnsi="Times New Roman" w:cs="Times New Roman"/>
          <w:sz w:val="24"/>
          <w:szCs w:val="24"/>
        </w:rPr>
        <w:t xml:space="preserve">“Note: You can leave it blank if you might be expecting some of the main </w:t>
      </w:r>
      <w:proofErr w:type="gramStart"/>
      <w:r w:rsidRPr="004707EE">
        <w:rPr>
          <w:rFonts w:ascii="Times New Roman" w:hAnsi="Times New Roman" w:cs="Times New Roman"/>
          <w:sz w:val="24"/>
          <w:szCs w:val="24"/>
        </w:rPr>
        <w:t>facility’s</w:t>
      </w:r>
      <w:proofErr w:type="gramEnd"/>
      <w:r w:rsidRPr="004707EE">
        <w:rPr>
          <w:rFonts w:ascii="Times New Roman" w:hAnsi="Times New Roman" w:cs="Times New Roman"/>
          <w:sz w:val="24"/>
          <w:szCs w:val="24"/>
        </w:rPr>
        <w:t xml:space="preserve"> or another outreach site’s patients to show up at the outreach site you are visiting.”</w:t>
      </w:r>
    </w:p>
    <w:p w:rsidR="00C86E62" w:rsidRPr="00D26585" w:rsidRDefault="00C86E62" w:rsidP="00CB4DA1">
      <w:pPr>
        <w:jc w:val="center"/>
        <w:rPr>
          <w:b/>
          <w:szCs w:val="24"/>
        </w:rPr>
      </w:pPr>
      <w:r w:rsidRPr="00D26585">
        <w:rPr>
          <w:b/>
        </w:rPr>
        <w:lastRenderedPageBreak/>
        <w:tab/>
      </w:r>
      <w:r w:rsidRPr="00CB4DA1">
        <w:rPr>
          <w:b/>
        </w:rPr>
        <w:t xml:space="preserve">Figure </w:t>
      </w:r>
      <w:r w:rsidR="00360C52" w:rsidRPr="00CB4DA1">
        <w:rPr>
          <w:b/>
        </w:rPr>
        <w:t>4.</w:t>
      </w:r>
      <w:r w:rsidRPr="00CB4DA1">
        <w:rPr>
          <w:b/>
        </w:rPr>
        <w:t>7</w:t>
      </w:r>
    </w:p>
    <w:p w:rsidR="00C86E62" w:rsidRDefault="00C86E62" w:rsidP="00A16BB5">
      <w:pPr>
        <w:pStyle w:val="NoSpacing"/>
        <w:jc w:val="center"/>
      </w:pPr>
      <w:r>
        <w:rPr>
          <w:noProof/>
        </w:rPr>
        <w:drawing>
          <wp:inline distT="0" distB="0" distL="0" distR="0">
            <wp:extent cx="4811550" cy="3390900"/>
            <wp:effectExtent l="19050" t="0" r="8100" b="0"/>
            <wp:docPr id="21" name="Picture 5" descr="Select Outreach 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Outreach site.JPG"/>
                    <pic:cNvPicPr/>
                  </pic:nvPicPr>
                  <pic:blipFill>
                    <a:blip r:embed="rId93" cstate="print"/>
                    <a:stretch>
                      <a:fillRect/>
                    </a:stretch>
                  </pic:blipFill>
                  <pic:spPr>
                    <a:xfrm>
                      <a:off x="0" y="0"/>
                      <a:ext cx="4812306" cy="3391433"/>
                    </a:xfrm>
                    <a:prstGeom prst="rect">
                      <a:avLst/>
                    </a:prstGeom>
                  </pic:spPr>
                </pic:pic>
              </a:graphicData>
            </a:graphic>
          </wp:inline>
        </w:drawing>
      </w:r>
    </w:p>
    <w:p w:rsidR="00C86E62" w:rsidRPr="00D26585" w:rsidRDefault="00C86E62" w:rsidP="00A16BB5">
      <w:pPr>
        <w:pStyle w:val="NoSpacing"/>
        <w:numPr>
          <w:ilvl w:val="0"/>
          <w:numId w:val="26"/>
        </w:numPr>
        <w:rPr>
          <w:rFonts w:ascii="Times New Roman" w:hAnsi="Times New Roman" w:cs="Times New Roman"/>
          <w:sz w:val="24"/>
          <w:szCs w:val="24"/>
        </w:rPr>
      </w:pPr>
      <w:r w:rsidRPr="00D26585">
        <w:rPr>
          <w:rFonts w:ascii="Times New Roman" w:hAnsi="Times New Roman" w:cs="Times New Roman"/>
          <w:sz w:val="24"/>
          <w:szCs w:val="24"/>
        </w:rPr>
        <w:t xml:space="preserve">Click “OK” to confirm the files PAM and STH created and proceed to Step 2. (Figure </w:t>
      </w:r>
      <w:r w:rsidR="00360C52">
        <w:rPr>
          <w:rFonts w:ascii="Times New Roman" w:hAnsi="Times New Roman" w:cs="Times New Roman"/>
          <w:sz w:val="24"/>
          <w:szCs w:val="24"/>
        </w:rPr>
        <w:t>4.</w:t>
      </w:r>
      <w:r w:rsidRPr="00D26585">
        <w:rPr>
          <w:rFonts w:ascii="Times New Roman" w:hAnsi="Times New Roman" w:cs="Times New Roman"/>
          <w:sz w:val="24"/>
          <w:szCs w:val="24"/>
        </w:rPr>
        <w:t>8)</w:t>
      </w:r>
    </w:p>
    <w:p w:rsidR="00C86E62" w:rsidRPr="00CB4DA1" w:rsidRDefault="00C86E62" w:rsidP="00CB4DA1">
      <w:pPr>
        <w:jc w:val="center"/>
        <w:rPr>
          <w:b/>
        </w:rPr>
      </w:pPr>
      <w:r w:rsidRPr="00CB4DA1">
        <w:rPr>
          <w:b/>
        </w:rPr>
        <w:t xml:space="preserve">Figure </w:t>
      </w:r>
      <w:r w:rsidR="00360C52" w:rsidRPr="00CB4DA1">
        <w:rPr>
          <w:b/>
        </w:rPr>
        <w:t>4.</w:t>
      </w:r>
      <w:r w:rsidRPr="00CB4DA1">
        <w:rPr>
          <w:b/>
        </w:rPr>
        <w:t>8</w:t>
      </w:r>
    </w:p>
    <w:p w:rsidR="00C86E62" w:rsidRPr="00D26585" w:rsidRDefault="00C86E62" w:rsidP="00A16BB5">
      <w:pPr>
        <w:pStyle w:val="NoSpacing"/>
        <w:jc w:val="center"/>
        <w:rPr>
          <w:rFonts w:ascii="Times New Roman" w:hAnsi="Times New Roman" w:cs="Times New Roman"/>
          <w:noProof/>
          <w:sz w:val="24"/>
          <w:szCs w:val="24"/>
        </w:rPr>
      </w:pPr>
      <w:r w:rsidRPr="00D26585">
        <w:rPr>
          <w:rFonts w:ascii="Times New Roman" w:hAnsi="Times New Roman" w:cs="Times New Roman"/>
          <w:noProof/>
          <w:sz w:val="24"/>
          <w:szCs w:val="24"/>
        </w:rPr>
        <w:drawing>
          <wp:inline distT="0" distB="0" distL="0" distR="0">
            <wp:extent cx="4191000" cy="1190625"/>
            <wp:effectExtent l="19050" t="0" r="0" b="0"/>
            <wp:docPr id="22" name="Picture 7" descr="Step 1 confi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1 confirm.JPG"/>
                    <pic:cNvPicPr/>
                  </pic:nvPicPr>
                  <pic:blipFill>
                    <a:blip r:embed="rId94" cstate="print"/>
                    <a:stretch>
                      <a:fillRect/>
                    </a:stretch>
                  </pic:blipFill>
                  <pic:spPr>
                    <a:xfrm>
                      <a:off x="0" y="0"/>
                      <a:ext cx="4191000" cy="1190625"/>
                    </a:xfrm>
                    <a:prstGeom prst="rect">
                      <a:avLst/>
                    </a:prstGeom>
                  </pic:spPr>
                </pic:pic>
              </a:graphicData>
            </a:graphic>
          </wp:inline>
        </w:drawing>
      </w:r>
    </w:p>
    <w:p w:rsidR="00C86E62" w:rsidRPr="00D26585" w:rsidRDefault="00C86E62" w:rsidP="00A16BB5">
      <w:pPr>
        <w:pStyle w:val="NoSpacing"/>
        <w:rPr>
          <w:rFonts w:ascii="Times New Roman" w:hAnsi="Times New Roman" w:cs="Times New Roman"/>
          <w:sz w:val="24"/>
          <w:szCs w:val="24"/>
        </w:rPr>
      </w:pPr>
    </w:p>
    <w:p w:rsidR="00D26585" w:rsidRDefault="00C86E62" w:rsidP="00A16BB5">
      <w:pPr>
        <w:pStyle w:val="NoSpacing"/>
        <w:numPr>
          <w:ilvl w:val="0"/>
          <w:numId w:val="26"/>
        </w:numPr>
        <w:rPr>
          <w:rFonts w:ascii="Times New Roman" w:hAnsi="Times New Roman" w:cs="Times New Roman"/>
          <w:sz w:val="24"/>
          <w:szCs w:val="24"/>
        </w:rPr>
      </w:pPr>
      <w:r w:rsidRPr="00D26585">
        <w:rPr>
          <w:rFonts w:ascii="Times New Roman" w:hAnsi="Times New Roman" w:cs="Times New Roman"/>
          <w:sz w:val="24"/>
          <w:szCs w:val="24"/>
        </w:rPr>
        <w:t xml:space="preserve">Click on the “Liink” button next to Step 2 (Figure </w:t>
      </w:r>
      <w:r w:rsidR="00360C52">
        <w:rPr>
          <w:rFonts w:ascii="Times New Roman" w:hAnsi="Times New Roman" w:cs="Times New Roman"/>
          <w:sz w:val="24"/>
          <w:szCs w:val="24"/>
        </w:rPr>
        <w:t>4.</w:t>
      </w:r>
      <w:r w:rsidRPr="00D26585">
        <w:rPr>
          <w:rFonts w:ascii="Times New Roman" w:hAnsi="Times New Roman" w:cs="Times New Roman"/>
          <w:sz w:val="24"/>
          <w:szCs w:val="24"/>
        </w:rPr>
        <w:t>9). This will open the communications screen described below.</w:t>
      </w:r>
    </w:p>
    <w:p w:rsidR="00C86E62" w:rsidRPr="00D26585" w:rsidRDefault="00C86E62" w:rsidP="00F742C8">
      <w:pPr>
        <w:pStyle w:val="NoSpacing"/>
        <w:keepNext/>
        <w:ind w:firstLine="720"/>
        <w:jc w:val="center"/>
        <w:rPr>
          <w:rFonts w:ascii="Times New Roman" w:hAnsi="Times New Roman" w:cs="Times New Roman"/>
          <w:b/>
          <w:sz w:val="24"/>
          <w:szCs w:val="24"/>
        </w:rPr>
      </w:pPr>
      <w:r w:rsidRPr="00D26585">
        <w:rPr>
          <w:rFonts w:ascii="Times New Roman" w:hAnsi="Times New Roman" w:cs="Times New Roman"/>
          <w:b/>
          <w:sz w:val="24"/>
          <w:szCs w:val="24"/>
        </w:rPr>
        <w:lastRenderedPageBreak/>
        <w:t xml:space="preserve">Figure </w:t>
      </w:r>
      <w:r w:rsidR="00360C52">
        <w:rPr>
          <w:rFonts w:ascii="Times New Roman" w:hAnsi="Times New Roman" w:cs="Times New Roman"/>
          <w:b/>
          <w:sz w:val="24"/>
          <w:szCs w:val="24"/>
        </w:rPr>
        <w:t>4.</w:t>
      </w:r>
      <w:r w:rsidRPr="00D26585">
        <w:rPr>
          <w:rFonts w:ascii="Times New Roman" w:hAnsi="Times New Roman" w:cs="Times New Roman"/>
          <w:b/>
          <w:sz w:val="24"/>
          <w:szCs w:val="24"/>
        </w:rPr>
        <w:t>9</w:t>
      </w:r>
    </w:p>
    <w:p w:rsidR="00C86E62" w:rsidRDefault="00C86E62" w:rsidP="00A16BB5">
      <w:pPr>
        <w:jc w:val="center"/>
      </w:pPr>
      <w:r>
        <w:rPr>
          <w:noProof/>
          <w:lang w:val="en-ZA" w:eastAsia="en-ZA"/>
        </w:rPr>
        <w:drawing>
          <wp:inline distT="0" distB="0" distL="0" distR="0">
            <wp:extent cx="4848225" cy="3333750"/>
            <wp:effectExtent l="0" t="0" r="9525" b="0"/>
            <wp:docPr id="23" name="Picture 2" descr="Step 2 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2 Link.JPG"/>
                    <pic:cNvPicPr/>
                  </pic:nvPicPr>
                  <pic:blipFill>
                    <a:blip r:embed="rId95" cstate="print"/>
                    <a:stretch>
                      <a:fillRect/>
                    </a:stretch>
                  </pic:blipFill>
                  <pic:spPr>
                    <a:xfrm>
                      <a:off x="0" y="0"/>
                      <a:ext cx="4848225" cy="3333750"/>
                    </a:xfrm>
                    <a:prstGeom prst="rect">
                      <a:avLst/>
                    </a:prstGeom>
                  </pic:spPr>
                </pic:pic>
              </a:graphicData>
            </a:graphic>
          </wp:inline>
        </w:drawing>
      </w:r>
    </w:p>
    <w:p w:rsidR="00C86E62" w:rsidRPr="00F742C8" w:rsidRDefault="00C86E62" w:rsidP="00F742C8">
      <w:pPr>
        <w:pStyle w:val="NoSpacing"/>
        <w:numPr>
          <w:ilvl w:val="0"/>
          <w:numId w:val="26"/>
        </w:numPr>
        <w:rPr>
          <w:rFonts w:ascii="Times New Roman" w:hAnsi="Times New Roman" w:cs="Times New Roman"/>
          <w:sz w:val="24"/>
          <w:szCs w:val="24"/>
        </w:rPr>
      </w:pPr>
      <w:r w:rsidRPr="00D26585">
        <w:rPr>
          <w:rFonts w:ascii="Times New Roman" w:hAnsi="Times New Roman" w:cs="Times New Roman"/>
          <w:sz w:val="24"/>
          <w:szCs w:val="24"/>
        </w:rPr>
        <w:t xml:space="preserve">A thin “Comms by PDM” screen will appear on your computer screen (Figure </w:t>
      </w:r>
      <w:r w:rsidR="00360C52">
        <w:rPr>
          <w:rFonts w:ascii="Times New Roman" w:hAnsi="Times New Roman" w:cs="Times New Roman"/>
          <w:sz w:val="24"/>
          <w:szCs w:val="24"/>
        </w:rPr>
        <w:t>4.</w:t>
      </w:r>
      <w:r w:rsidRPr="00D26585">
        <w:rPr>
          <w:rFonts w:ascii="Times New Roman" w:hAnsi="Times New Roman" w:cs="Times New Roman"/>
          <w:sz w:val="24"/>
          <w:szCs w:val="24"/>
        </w:rPr>
        <w:t xml:space="preserve">10). Only when this screen appears on your screen do you press “ENT” on your scanner (Figure </w:t>
      </w:r>
      <w:r w:rsidR="00360C52">
        <w:rPr>
          <w:rFonts w:ascii="Times New Roman" w:hAnsi="Times New Roman" w:cs="Times New Roman"/>
          <w:sz w:val="24"/>
          <w:szCs w:val="24"/>
        </w:rPr>
        <w:t>4.</w:t>
      </w:r>
      <w:r w:rsidRPr="00D26585">
        <w:rPr>
          <w:rFonts w:ascii="Times New Roman" w:hAnsi="Times New Roman" w:cs="Times New Roman"/>
          <w:sz w:val="24"/>
          <w:szCs w:val="24"/>
        </w:rPr>
        <w:t>11). When this screen open continue the steps on the scanner.</w:t>
      </w:r>
    </w:p>
    <w:p w:rsidR="00C86E62" w:rsidRPr="00CB4DA1" w:rsidRDefault="00C86E62" w:rsidP="00CB4DA1">
      <w:pPr>
        <w:jc w:val="center"/>
        <w:rPr>
          <w:b/>
        </w:rPr>
      </w:pPr>
      <w:r w:rsidRPr="00CB4DA1">
        <w:rPr>
          <w:b/>
        </w:rPr>
        <w:t xml:space="preserve">Figure </w:t>
      </w:r>
      <w:r w:rsidR="00360C52" w:rsidRPr="00CB4DA1">
        <w:rPr>
          <w:b/>
        </w:rPr>
        <w:t>4.</w:t>
      </w:r>
      <w:r w:rsidRPr="00CB4DA1">
        <w:rPr>
          <w:b/>
        </w:rPr>
        <w:t>10</w:t>
      </w:r>
    </w:p>
    <w:p w:rsidR="00C86E62" w:rsidRPr="00D26585" w:rsidRDefault="00C86E62" w:rsidP="00A16BB5">
      <w:pPr>
        <w:pStyle w:val="NoSpacing"/>
        <w:jc w:val="center"/>
        <w:rPr>
          <w:rFonts w:ascii="Times New Roman" w:hAnsi="Times New Roman" w:cs="Times New Roman"/>
          <w:sz w:val="24"/>
          <w:szCs w:val="24"/>
        </w:rPr>
      </w:pPr>
      <w:r w:rsidRPr="00D26585">
        <w:rPr>
          <w:rFonts w:ascii="Times New Roman" w:hAnsi="Times New Roman" w:cs="Times New Roman"/>
          <w:noProof/>
          <w:sz w:val="24"/>
          <w:szCs w:val="24"/>
        </w:rPr>
        <w:drawing>
          <wp:inline distT="0" distB="0" distL="0" distR="0">
            <wp:extent cx="5210175" cy="576580"/>
            <wp:effectExtent l="19050" t="0" r="9525" b="0"/>
            <wp:docPr id="24" name="Picture 0" descr="Comms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s screen.JPG"/>
                    <pic:cNvPicPr/>
                  </pic:nvPicPr>
                  <pic:blipFill>
                    <a:blip r:embed="rId96" cstate="print"/>
                    <a:stretch>
                      <a:fillRect/>
                    </a:stretch>
                  </pic:blipFill>
                  <pic:spPr>
                    <a:xfrm>
                      <a:off x="0" y="0"/>
                      <a:ext cx="5210175" cy="576580"/>
                    </a:xfrm>
                    <a:prstGeom prst="rect">
                      <a:avLst/>
                    </a:prstGeom>
                  </pic:spPr>
                </pic:pic>
              </a:graphicData>
            </a:graphic>
          </wp:inline>
        </w:drawing>
      </w:r>
    </w:p>
    <w:p w:rsidR="00C86E62" w:rsidRPr="00D26585" w:rsidRDefault="00C86E62" w:rsidP="00A16BB5">
      <w:pPr>
        <w:pStyle w:val="NoSpacing"/>
        <w:ind w:left="720"/>
        <w:rPr>
          <w:rFonts w:ascii="Times New Roman" w:hAnsi="Times New Roman" w:cs="Times New Roman"/>
          <w:sz w:val="24"/>
          <w:szCs w:val="24"/>
        </w:rPr>
      </w:pPr>
    </w:p>
    <w:p w:rsidR="00C86E62" w:rsidRPr="00A10C6B" w:rsidRDefault="00C86E62" w:rsidP="00A10C6B">
      <w:pPr>
        <w:rPr>
          <w:b/>
        </w:rPr>
      </w:pPr>
      <w:r w:rsidRPr="00A10C6B">
        <w:rPr>
          <w:b/>
        </w:rPr>
        <w:t>Scanner</w:t>
      </w:r>
    </w:p>
    <w:p w:rsidR="00C86E62" w:rsidRPr="00D26585" w:rsidRDefault="00C86E62" w:rsidP="00A16BB5">
      <w:pPr>
        <w:pStyle w:val="NoSpacing"/>
        <w:numPr>
          <w:ilvl w:val="0"/>
          <w:numId w:val="26"/>
        </w:numPr>
        <w:rPr>
          <w:rFonts w:ascii="Times New Roman" w:hAnsi="Times New Roman" w:cs="Times New Roman"/>
          <w:sz w:val="24"/>
          <w:szCs w:val="24"/>
        </w:rPr>
      </w:pPr>
      <w:r w:rsidRPr="00D26585">
        <w:rPr>
          <w:rFonts w:ascii="Times New Roman" w:hAnsi="Times New Roman" w:cs="Times New Roman"/>
          <w:sz w:val="24"/>
          <w:szCs w:val="24"/>
        </w:rPr>
        <w:t xml:space="preserve">Press “ENT” to continue on the screen for ‘File Download’ (Figure </w:t>
      </w:r>
      <w:r w:rsidR="00360C52">
        <w:rPr>
          <w:rFonts w:ascii="Times New Roman" w:hAnsi="Times New Roman" w:cs="Times New Roman"/>
          <w:sz w:val="24"/>
          <w:szCs w:val="24"/>
        </w:rPr>
        <w:t>4.</w:t>
      </w:r>
      <w:r w:rsidRPr="00D26585">
        <w:rPr>
          <w:rFonts w:ascii="Times New Roman" w:hAnsi="Times New Roman" w:cs="Times New Roman"/>
          <w:sz w:val="24"/>
          <w:szCs w:val="24"/>
        </w:rPr>
        <w:t xml:space="preserve">11 &amp; Figure </w:t>
      </w:r>
      <w:r w:rsidR="00360C52">
        <w:rPr>
          <w:rFonts w:ascii="Times New Roman" w:hAnsi="Times New Roman" w:cs="Times New Roman"/>
          <w:sz w:val="24"/>
          <w:szCs w:val="24"/>
        </w:rPr>
        <w:t>4.</w:t>
      </w:r>
      <w:r w:rsidRPr="00D26585">
        <w:rPr>
          <w:rFonts w:ascii="Times New Roman" w:hAnsi="Times New Roman" w:cs="Times New Roman"/>
          <w:sz w:val="24"/>
          <w:szCs w:val="24"/>
        </w:rPr>
        <w:t>12).</w:t>
      </w:r>
    </w:p>
    <w:p w:rsidR="00C86E62" w:rsidRPr="00D26585" w:rsidRDefault="00C86E62" w:rsidP="00F742C8">
      <w:pPr>
        <w:pStyle w:val="NoSpacing"/>
        <w:keepNext/>
        <w:ind w:firstLine="709"/>
        <w:rPr>
          <w:rFonts w:ascii="Times New Roman" w:hAnsi="Times New Roman" w:cs="Times New Roman"/>
          <w:b/>
          <w:sz w:val="24"/>
          <w:szCs w:val="24"/>
        </w:rPr>
      </w:pPr>
      <w:r w:rsidRPr="00D26585">
        <w:rPr>
          <w:rFonts w:ascii="Times New Roman" w:hAnsi="Times New Roman" w:cs="Times New Roman"/>
          <w:b/>
          <w:sz w:val="24"/>
          <w:szCs w:val="24"/>
        </w:rPr>
        <w:t xml:space="preserve">Figure </w:t>
      </w:r>
      <w:r w:rsidR="00360C52">
        <w:rPr>
          <w:rFonts w:ascii="Times New Roman" w:hAnsi="Times New Roman" w:cs="Times New Roman"/>
          <w:b/>
          <w:sz w:val="24"/>
          <w:szCs w:val="24"/>
        </w:rPr>
        <w:t>4.11</w:t>
      </w:r>
      <w:r w:rsidR="00360C52">
        <w:rPr>
          <w:rFonts w:ascii="Times New Roman" w:hAnsi="Times New Roman" w:cs="Times New Roman"/>
          <w:b/>
          <w:sz w:val="24"/>
          <w:szCs w:val="24"/>
        </w:rPr>
        <w:tab/>
      </w:r>
      <w:r w:rsidR="00360C52">
        <w:rPr>
          <w:rFonts w:ascii="Times New Roman" w:hAnsi="Times New Roman" w:cs="Times New Roman"/>
          <w:b/>
          <w:sz w:val="24"/>
          <w:szCs w:val="24"/>
        </w:rPr>
        <w:tab/>
      </w:r>
      <w:r w:rsidR="00360C52">
        <w:rPr>
          <w:rFonts w:ascii="Times New Roman" w:hAnsi="Times New Roman" w:cs="Times New Roman"/>
          <w:b/>
          <w:sz w:val="24"/>
          <w:szCs w:val="24"/>
        </w:rPr>
        <w:tab/>
      </w:r>
      <w:r w:rsidR="00360C52">
        <w:rPr>
          <w:rFonts w:ascii="Times New Roman" w:hAnsi="Times New Roman" w:cs="Times New Roman"/>
          <w:b/>
          <w:sz w:val="24"/>
          <w:szCs w:val="24"/>
        </w:rPr>
        <w:tab/>
      </w:r>
      <w:r w:rsidR="00F742C8">
        <w:rPr>
          <w:rFonts w:ascii="Times New Roman" w:hAnsi="Times New Roman" w:cs="Times New Roman"/>
          <w:b/>
          <w:sz w:val="24"/>
          <w:szCs w:val="24"/>
        </w:rPr>
        <w:tab/>
      </w:r>
      <w:r w:rsidR="00360C52">
        <w:rPr>
          <w:rFonts w:ascii="Times New Roman" w:hAnsi="Times New Roman" w:cs="Times New Roman"/>
          <w:b/>
          <w:sz w:val="24"/>
          <w:szCs w:val="24"/>
        </w:rPr>
        <w:tab/>
      </w:r>
      <w:r w:rsidRPr="00D26585">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D26585">
        <w:rPr>
          <w:rFonts w:ascii="Times New Roman" w:hAnsi="Times New Roman" w:cs="Times New Roman"/>
          <w:b/>
          <w:sz w:val="24"/>
          <w:szCs w:val="24"/>
        </w:rPr>
        <w:t>12</w:t>
      </w:r>
    </w:p>
    <w:p w:rsidR="00360C52" w:rsidRDefault="00C86E62" w:rsidP="00A16BB5">
      <w:pPr>
        <w:pStyle w:val="NoSpacing"/>
        <w:jc w:val="center"/>
        <w:rPr>
          <w:rFonts w:ascii="Times New Roman" w:hAnsi="Times New Roman" w:cs="Times New Roman"/>
          <w:sz w:val="24"/>
          <w:szCs w:val="24"/>
        </w:rPr>
      </w:pPr>
      <w:r w:rsidRPr="00D26585">
        <w:rPr>
          <w:rFonts w:ascii="Times New Roman" w:hAnsi="Times New Roman" w:cs="Times New Roman"/>
          <w:noProof/>
          <w:sz w:val="24"/>
          <w:szCs w:val="24"/>
        </w:rPr>
        <w:drawing>
          <wp:inline distT="0" distB="0" distL="0" distR="0">
            <wp:extent cx="2781112" cy="2085975"/>
            <wp:effectExtent l="0" t="0" r="0" b="0"/>
            <wp:docPr id="25" name="Picture 21" descr="Select 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ENT.jpg"/>
                    <pic:cNvPicPr/>
                  </pic:nvPicPr>
                  <pic:blipFill>
                    <a:blip r:embed="rId97" cstate="print"/>
                    <a:stretch>
                      <a:fillRect/>
                    </a:stretch>
                  </pic:blipFill>
                  <pic:spPr>
                    <a:xfrm>
                      <a:off x="0" y="0"/>
                      <a:ext cx="2781860" cy="2086536"/>
                    </a:xfrm>
                    <a:prstGeom prst="rect">
                      <a:avLst/>
                    </a:prstGeom>
                  </pic:spPr>
                </pic:pic>
              </a:graphicData>
            </a:graphic>
          </wp:inline>
        </w:drawing>
      </w:r>
      <w:r w:rsidRPr="00D26585">
        <w:rPr>
          <w:rFonts w:ascii="Times New Roman" w:hAnsi="Times New Roman" w:cs="Times New Roman"/>
          <w:noProof/>
          <w:sz w:val="24"/>
          <w:szCs w:val="24"/>
        </w:rPr>
        <w:drawing>
          <wp:inline distT="0" distB="0" distL="0" distR="0">
            <wp:extent cx="2700922" cy="2085975"/>
            <wp:effectExtent l="0" t="0" r="0" b="0"/>
            <wp:docPr id="26" name="Picture 20" descr="DSC07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698.JPG"/>
                    <pic:cNvPicPr/>
                  </pic:nvPicPr>
                  <pic:blipFill>
                    <a:blip r:embed="rId98" cstate="print"/>
                    <a:stretch>
                      <a:fillRect/>
                    </a:stretch>
                  </pic:blipFill>
                  <pic:spPr>
                    <a:xfrm>
                      <a:off x="0" y="0"/>
                      <a:ext cx="2700424" cy="2085591"/>
                    </a:xfrm>
                    <a:prstGeom prst="rect">
                      <a:avLst/>
                    </a:prstGeom>
                  </pic:spPr>
                </pic:pic>
              </a:graphicData>
            </a:graphic>
          </wp:inline>
        </w:drawing>
      </w:r>
    </w:p>
    <w:p w:rsidR="00F742C8" w:rsidRDefault="00F742C8" w:rsidP="00F742C8">
      <w:pPr>
        <w:pStyle w:val="NoSpacing"/>
        <w:rPr>
          <w:rFonts w:ascii="Times New Roman" w:hAnsi="Times New Roman" w:cs="Times New Roman"/>
          <w:sz w:val="24"/>
          <w:szCs w:val="24"/>
        </w:rPr>
      </w:pPr>
    </w:p>
    <w:p w:rsidR="00C86E62" w:rsidRPr="00F742C8" w:rsidRDefault="00C86E62" w:rsidP="00F742C8">
      <w:pPr>
        <w:pStyle w:val="NoSpacing"/>
        <w:numPr>
          <w:ilvl w:val="0"/>
          <w:numId w:val="26"/>
        </w:numPr>
        <w:rPr>
          <w:rFonts w:ascii="Times New Roman" w:hAnsi="Times New Roman" w:cs="Times New Roman"/>
          <w:sz w:val="24"/>
          <w:szCs w:val="24"/>
        </w:rPr>
      </w:pPr>
      <w:r w:rsidRPr="00D26585">
        <w:rPr>
          <w:rFonts w:ascii="Times New Roman" w:hAnsi="Times New Roman" w:cs="Times New Roman"/>
          <w:sz w:val="24"/>
          <w:szCs w:val="24"/>
        </w:rPr>
        <w:t xml:space="preserve">The scanner will show “FILE DOWNLOAD” and show the files being downloaded (PAM.DAT, STH.DAT and PWD.DAT) in the “Comms” screen you will see the progress of the transmission (Figure </w:t>
      </w:r>
      <w:r w:rsidR="00360C52">
        <w:rPr>
          <w:rFonts w:ascii="Times New Roman" w:hAnsi="Times New Roman" w:cs="Times New Roman"/>
          <w:sz w:val="24"/>
          <w:szCs w:val="24"/>
        </w:rPr>
        <w:t>4.</w:t>
      </w:r>
      <w:r w:rsidRPr="00D26585">
        <w:rPr>
          <w:rFonts w:ascii="Times New Roman" w:hAnsi="Times New Roman" w:cs="Times New Roman"/>
          <w:sz w:val="24"/>
          <w:szCs w:val="24"/>
        </w:rPr>
        <w:t>13).</w:t>
      </w:r>
    </w:p>
    <w:p w:rsidR="00C86E62" w:rsidRPr="00D26585" w:rsidRDefault="00C86E62" w:rsidP="00A16BB5">
      <w:pPr>
        <w:pStyle w:val="NoSpacing"/>
        <w:ind w:left="360" w:firstLine="349"/>
        <w:rPr>
          <w:rFonts w:ascii="Times New Roman" w:hAnsi="Times New Roman" w:cs="Times New Roman"/>
          <w:b/>
          <w:sz w:val="24"/>
          <w:szCs w:val="24"/>
        </w:rPr>
      </w:pPr>
      <w:r w:rsidRPr="00D26585">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D26585">
        <w:rPr>
          <w:rFonts w:ascii="Times New Roman" w:hAnsi="Times New Roman" w:cs="Times New Roman"/>
          <w:b/>
          <w:sz w:val="24"/>
          <w:szCs w:val="24"/>
        </w:rPr>
        <w:t>13</w:t>
      </w:r>
    </w:p>
    <w:p w:rsidR="00C86E62" w:rsidRPr="00D26585" w:rsidRDefault="00C86E62" w:rsidP="00A16BB5">
      <w:pPr>
        <w:pStyle w:val="NoSpacing"/>
        <w:ind w:left="709"/>
        <w:rPr>
          <w:rFonts w:ascii="Times New Roman" w:hAnsi="Times New Roman" w:cs="Times New Roman"/>
          <w:sz w:val="24"/>
          <w:szCs w:val="24"/>
        </w:rPr>
      </w:pPr>
      <w:r w:rsidRPr="00D26585">
        <w:rPr>
          <w:rFonts w:ascii="Times New Roman" w:hAnsi="Times New Roman" w:cs="Times New Roman"/>
          <w:noProof/>
          <w:sz w:val="24"/>
          <w:szCs w:val="24"/>
        </w:rPr>
        <w:drawing>
          <wp:inline distT="0" distB="0" distL="0" distR="0">
            <wp:extent cx="5438775" cy="633730"/>
            <wp:effectExtent l="19050" t="0" r="9525" b="0"/>
            <wp:docPr id="27" name="Picture 23" descr="sending 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ing files.JPG"/>
                    <pic:cNvPicPr/>
                  </pic:nvPicPr>
                  <pic:blipFill>
                    <a:blip r:embed="rId99" cstate="print"/>
                    <a:stretch>
                      <a:fillRect/>
                    </a:stretch>
                  </pic:blipFill>
                  <pic:spPr>
                    <a:xfrm>
                      <a:off x="0" y="0"/>
                      <a:ext cx="5438775" cy="633730"/>
                    </a:xfrm>
                    <a:prstGeom prst="rect">
                      <a:avLst/>
                    </a:prstGeom>
                  </pic:spPr>
                </pic:pic>
              </a:graphicData>
            </a:graphic>
          </wp:inline>
        </w:drawing>
      </w:r>
    </w:p>
    <w:p w:rsidR="00C86E62" w:rsidRPr="00D26585" w:rsidRDefault="00C86E62" w:rsidP="00A16BB5">
      <w:pPr>
        <w:pStyle w:val="NoSpacing"/>
        <w:numPr>
          <w:ilvl w:val="0"/>
          <w:numId w:val="26"/>
        </w:numPr>
        <w:rPr>
          <w:rFonts w:ascii="Times New Roman" w:hAnsi="Times New Roman" w:cs="Times New Roman"/>
          <w:sz w:val="24"/>
          <w:szCs w:val="24"/>
        </w:rPr>
      </w:pPr>
      <w:r w:rsidRPr="00D26585">
        <w:rPr>
          <w:rFonts w:ascii="Times New Roman" w:hAnsi="Times New Roman" w:cs="Times New Roman"/>
          <w:sz w:val="24"/>
          <w:szCs w:val="24"/>
        </w:rPr>
        <w:t xml:space="preserve">The menu on the scanner will return to options 1 -4 (Figure </w:t>
      </w:r>
      <w:r w:rsidR="00360C52">
        <w:rPr>
          <w:rFonts w:ascii="Times New Roman" w:hAnsi="Times New Roman" w:cs="Times New Roman"/>
          <w:sz w:val="24"/>
          <w:szCs w:val="24"/>
        </w:rPr>
        <w:t>4.</w:t>
      </w:r>
      <w:r w:rsidRPr="00D26585">
        <w:rPr>
          <w:rFonts w:ascii="Times New Roman" w:hAnsi="Times New Roman" w:cs="Times New Roman"/>
          <w:sz w:val="24"/>
          <w:szCs w:val="24"/>
        </w:rPr>
        <w:t xml:space="preserve">3). Press “CLR” on your scanner to return to the main menu which shows “1 – Dispense medicine and 9 – Setup.”(Figure </w:t>
      </w:r>
      <w:r w:rsidR="00360C52">
        <w:rPr>
          <w:rFonts w:ascii="Times New Roman" w:hAnsi="Times New Roman" w:cs="Times New Roman"/>
          <w:sz w:val="24"/>
          <w:szCs w:val="24"/>
        </w:rPr>
        <w:t>4.</w:t>
      </w:r>
      <w:r w:rsidRPr="00D26585">
        <w:rPr>
          <w:rFonts w:ascii="Times New Roman" w:hAnsi="Times New Roman" w:cs="Times New Roman"/>
          <w:sz w:val="24"/>
          <w:szCs w:val="24"/>
        </w:rPr>
        <w:t xml:space="preserve">14 &amp; Figure </w:t>
      </w:r>
      <w:r w:rsidR="00360C52">
        <w:rPr>
          <w:rFonts w:ascii="Times New Roman" w:hAnsi="Times New Roman" w:cs="Times New Roman"/>
          <w:sz w:val="24"/>
          <w:szCs w:val="24"/>
        </w:rPr>
        <w:t>4.</w:t>
      </w:r>
      <w:r w:rsidRPr="00D26585">
        <w:rPr>
          <w:rFonts w:ascii="Times New Roman" w:hAnsi="Times New Roman" w:cs="Times New Roman"/>
          <w:sz w:val="24"/>
          <w:szCs w:val="24"/>
        </w:rPr>
        <w:t>15)</w:t>
      </w:r>
    </w:p>
    <w:p w:rsidR="00C86E62" w:rsidRPr="00D26585" w:rsidRDefault="00C86E62" w:rsidP="00F742C8">
      <w:pPr>
        <w:pStyle w:val="NoSpacing"/>
        <w:keepNext/>
        <w:ind w:left="357" w:firstLine="352"/>
        <w:rPr>
          <w:rFonts w:ascii="Times New Roman" w:hAnsi="Times New Roman" w:cs="Times New Roman"/>
          <w:b/>
          <w:sz w:val="24"/>
          <w:szCs w:val="24"/>
        </w:rPr>
      </w:pPr>
      <w:r w:rsidRPr="00D26585">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D26585">
        <w:rPr>
          <w:rFonts w:ascii="Times New Roman" w:hAnsi="Times New Roman" w:cs="Times New Roman"/>
          <w:b/>
          <w:sz w:val="24"/>
          <w:szCs w:val="24"/>
        </w:rPr>
        <w:t>14</w:t>
      </w:r>
      <w:r w:rsidRPr="00D26585">
        <w:rPr>
          <w:rFonts w:ascii="Times New Roman" w:hAnsi="Times New Roman" w:cs="Times New Roman"/>
          <w:b/>
          <w:sz w:val="24"/>
          <w:szCs w:val="24"/>
        </w:rPr>
        <w:tab/>
      </w:r>
      <w:r w:rsidRPr="00D26585">
        <w:rPr>
          <w:rFonts w:ascii="Times New Roman" w:hAnsi="Times New Roman" w:cs="Times New Roman"/>
          <w:b/>
          <w:sz w:val="24"/>
          <w:szCs w:val="24"/>
        </w:rPr>
        <w:tab/>
      </w:r>
      <w:r w:rsidRPr="00D26585">
        <w:rPr>
          <w:rFonts w:ascii="Times New Roman" w:hAnsi="Times New Roman" w:cs="Times New Roman"/>
          <w:b/>
          <w:sz w:val="24"/>
          <w:szCs w:val="24"/>
        </w:rPr>
        <w:tab/>
      </w:r>
      <w:r w:rsidR="00F742C8">
        <w:rPr>
          <w:rFonts w:ascii="Times New Roman" w:hAnsi="Times New Roman" w:cs="Times New Roman"/>
          <w:b/>
          <w:sz w:val="24"/>
          <w:szCs w:val="24"/>
        </w:rPr>
        <w:tab/>
      </w:r>
      <w:r w:rsidRPr="00D26585">
        <w:rPr>
          <w:rFonts w:ascii="Times New Roman" w:hAnsi="Times New Roman" w:cs="Times New Roman"/>
          <w:b/>
          <w:sz w:val="24"/>
          <w:szCs w:val="24"/>
        </w:rPr>
        <w:tab/>
      </w:r>
      <w:r w:rsidRPr="00D26585">
        <w:rPr>
          <w:rFonts w:ascii="Times New Roman" w:hAnsi="Times New Roman" w:cs="Times New Roman"/>
          <w:b/>
          <w:sz w:val="24"/>
          <w:szCs w:val="24"/>
        </w:rPr>
        <w:tab/>
        <w:t xml:space="preserve">Figure </w:t>
      </w:r>
      <w:r w:rsidR="00360C52">
        <w:rPr>
          <w:rFonts w:ascii="Times New Roman" w:hAnsi="Times New Roman" w:cs="Times New Roman"/>
          <w:b/>
          <w:sz w:val="24"/>
          <w:szCs w:val="24"/>
        </w:rPr>
        <w:t>4.</w:t>
      </w:r>
      <w:r w:rsidRPr="00D26585">
        <w:rPr>
          <w:rFonts w:ascii="Times New Roman" w:hAnsi="Times New Roman" w:cs="Times New Roman"/>
          <w:b/>
          <w:sz w:val="24"/>
          <w:szCs w:val="24"/>
        </w:rPr>
        <w:t>15</w:t>
      </w:r>
    </w:p>
    <w:p w:rsidR="00C86E62" w:rsidRPr="00D26585" w:rsidRDefault="00C86E62" w:rsidP="00A16BB5">
      <w:pPr>
        <w:pStyle w:val="NoSpacing"/>
        <w:jc w:val="center"/>
        <w:rPr>
          <w:rFonts w:ascii="Times New Roman" w:hAnsi="Times New Roman" w:cs="Times New Roman"/>
          <w:sz w:val="24"/>
          <w:szCs w:val="24"/>
        </w:rPr>
      </w:pPr>
      <w:r w:rsidRPr="00D26585">
        <w:rPr>
          <w:rFonts w:ascii="Times New Roman" w:hAnsi="Times New Roman" w:cs="Times New Roman"/>
          <w:noProof/>
          <w:sz w:val="24"/>
          <w:szCs w:val="24"/>
        </w:rPr>
        <w:drawing>
          <wp:inline distT="0" distB="0" distL="0" distR="0">
            <wp:extent cx="2679519" cy="2009775"/>
            <wp:effectExtent l="0" t="0" r="0" b="0"/>
            <wp:docPr id="28" name="Picture 24" descr="Select 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CLR.jpg"/>
                    <pic:cNvPicPr/>
                  </pic:nvPicPr>
                  <pic:blipFill>
                    <a:blip r:embed="rId100" cstate="print"/>
                    <a:stretch>
                      <a:fillRect/>
                    </a:stretch>
                  </pic:blipFill>
                  <pic:spPr>
                    <a:xfrm>
                      <a:off x="0" y="0"/>
                      <a:ext cx="2680420" cy="2010451"/>
                    </a:xfrm>
                    <a:prstGeom prst="rect">
                      <a:avLst/>
                    </a:prstGeom>
                  </pic:spPr>
                </pic:pic>
              </a:graphicData>
            </a:graphic>
          </wp:inline>
        </w:drawing>
      </w:r>
      <w:r w:rsidRPr="00D26585">
        <w:rPr>
          <w:rFonts w:ascii="Times New Roman" w:hAnsi="Times New Roman" w:cs="Times New Roman"/>
          <w:noProof/>
          <w:sz w:val="24"/>
          <w:szCs w:val="24"/>
        </w:rPr>
        <w:drawing>
          <wp:inline distT="0" distB="0" distL="0" distR="0">
            <wp:extent cx="2692201" cy="2019300"/>
            <wp:effectExtent l="0" t="0" r="0" b="0"/>
            <wp:docPr id="29" name="Picture 1" descr="DSC07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01.JPG"/>
                    <pic:cNvPicPr/>
                  </pic:nvPicPr>
                  <pic:blipFill>
                    <a:blip r:embed="rId101" cstate="print"/>
                    <a:stretch>
                      <a:fillRect/>
                    </a:stretch>
                  </pic:blipFill>
                  <pic:spPr>
                    <a:xfrm>
                      <a:off x="0" y="0"/>
                      <a:ext cx="2696215" cy="2022311"/>
                    </a:xfrm>
                    <a:prstGeom prst="rect">
                      <a:avLst/>
                    </a:prstGeom>
                  </pic:spPr>
                </pic:pic>
              </a:graphicData>
            </a:graphic>
          </wp:inline>
        </w:drawing>
      </w:r>
    </w:p>
    <w:p w:rsidR="00C86E62" w:rsidRPr="00D26585" w:rsidRDefault="00C86E62" w:rsidP="00A16BB5">
      <w:pPr>
        <w:pStyle w:val="NoSpacing"/>
        <w:ind w:left="360"/>
        <w:rPr>
          <w:rFonts w:ascii="Times New Roman" w:hAnsi="Times New Roman" w:cs="Times New Roman"/>
          <w:sz w:val="24"/>
          <w:szCs w:val="24"/>
        </w:rPr>
      </w:pPr>
    </w:p>
    <w:p w:rsidR="00C86E62" w:rsidRPr="00D26585" w:rsidRDefault="00C86E62" w:rsidP="00A16BB5">
      <w:pPr>
        <w:pStyle w:val="NoSpacing"/>
        <w:numPr>
          <w:ilvl w:val="0"/>
          <w:numId w:val="26"/>
        </w:numPr>
        <w:rPr>
          <w:rFonts w:ascii="Times New Roman" w:hAnsi="Times New Roman" w:cs="Times New Roman"/>
          <w:sz w:val="24"/>
          <w:szCs w:val="24"/>
        </w:rPr>
      </w:pPr>
      <w:r w:rsidRPr="00D26585">
        <w:rPr>
          <w:rFonts w:ascii="Times New Roman" w:hAnsi="Times New Roman" w:cs="Times New Roman"/>
          <w:sz w:val="24"/>
          <w:szCs w:val="24"/>
        </w:rPr>
        <w:t>Switch off scanner and remove it from the cradle and take with you to the outreach site.</w:t>
      </w:r>
    </w:p>
    <w:p w:rsidR="00C86E62" w:rsidRPr="00D26585" w:rsidRDefault="00C86E62" w:rsidP="00A16BB5">
      <w:pPr>
        <w:rPr>
          <w:szCs w:val="24"/>
        </w:rPr>
      </w:pPr>
    </w:p>
    <w:p w:rsidR="00C86E62" w:rsidRPr="009703D0" w:rsidRDefault="00C86E62" w:rsidP="00AA7A75">
      <w:pPr>
        <w:pStyle w:val="NoSpacing"/>
        <w:keepNext/>
        <w:ind w:left="357"/>
        <w:rPr>
          <w:rFonts w:ascii="Times New Roman" w:hAnsi="Times New Roman" w:cs="Times New Roman"/>
          <w:b/>
          <w:sz w:val="24"/>
          <w:szCs w:val="24"/>
        </w:rPr>
      </w:pPr>
      <w:r w:rsidRPr="009703D0">
        <w:rPr>
          <w:rFonts w:ascii="Times New Roman" w:hAnsi="Times New Roman" w:cs="Times New Roman"/>
          <w:b/>
          <w:sz w:val="24"/>
          <w:szCs w:val="24"/>
        </w:rPr>
        <w:t>Computer</w:t>
      </w:r>
    </w:p>
    <w:p w:rsidR="00C86E62" w:rsidRPr="00AA7A75" w:rsidRDefault="00C86E62" w:rsidP="00A16BB5">
      <w:pPr>
        <w:pStyle w:val="NoSpacing"/>
        <w:numPr>
          <w:ilvl w:val="0"/>
          <w:numId w:val="26"/>
        </w:numPr>
        <w:rPr>
          <w:rFonts w:ascii="Times New Roman" w:hAnsi="Times New Roman" w:cs="Times New Roman"/>
          <w:sz w:val="24"/>
          <w:szCs w:val="24"/>
        </w:rPr>
      </w:pPr>
      <w:r w:rsidRPr="009703D0">
        <w:rPr>
          <w:rFonts w:ascii="Times New Roman" w:hAnsi="Times New Roman" w:cs="Times New Roman"/>
          <w:sz w:val="24"/>
          <w:szCs w:val="24"/>
        </w:rPr>
        <w:t xml:space="preserve">Close the comms screen when it shows “SUCCESS” (Figure </w:t>
      </w:r>
      <w:r w:rsidR="00360C52">
        <w:rPr>
          <w:rFonts w:ascii="Times New Roman" w:hAnsi="Times New Roman" w:cs="Times New Roman"/>
          <w:sz w:val="24"/>
          <w:szCs w:val="24"/>
        </w:rPr>
        <w:t>4.</w:t>
      </w:r>
      <w:r w:rsidRPr="009703D0">
        <w:rPr>
          <w:rFonts w:ascii="Times New Roman" w:hAnsi="Times New Roman" w:cs="Times New Roman"/>
          <w:sz w:val="24"/>
          <w:szCs w:val="24"/>
        </w:rPr>
        <w:t>16). This screen confirms successful loading of data onto the scanner.</w:t>
      </w:r>
    </w:p>
    <w:p w:rsidR="00C86E62" w:rsidRPr="009703D0" w:rsidRDefault="00C86E62" w:rsidP="00AA7A75">
      <w:pPr>
        <w:pStyle w:val="NoSpacing"/>
        <w:jc w:val="center"/>
        <w:rPr>
          <w:rFonts w:ascii="Times New Roman" w:hAnsi="Times New Roman" w:cs="Times New Roman"/>
          <w:b/>
          <w:sz w:val="24"/>
          <w:szCs w:val="24"/>
        </w:rPr>
      </w:pPr>
      <w:r w:rsidRPr="009703D0">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9703D0">
        <w:rPr>
          <w:rFonts w:ascii="Times New Roman" w:hAnsi="Times New Roman" w:cs="Times New Roman"/>
          <w:b/>
          <w:sz w:val="24"/>
          <w:szCs w:val="24"/>
        </w:rPr>
        <w:t>16</w:t>
      </w:r>
    </w:p>
    <w:p w:rsidR="00C86E62" w:rsidRPr="009703D0" w:rsidRDefault="00C86E62" w:rsidP="00A16BB5">
      <w:pPr>
        <w:pStyle w:val="NoSpacing"/>
        <w:ind w:left="709"/>
        <w:rPr>
          <w:rFonts w:ascii="Times New Roman" w:hAnsi="Times New Roman" w:cs="Times New Roman"/>
          <w:sz w:val="24"/>
          <w:szCs w:val="24"/>
        </w:rPr>
      </w:pPr>
      <w:r w:rsidRPr="009703D0">
        <w:rPr>
          <w:rFonts w:ascii="Times New Roman" w:hAnsi="Times New Roman" w:cs="Times New Roman"/>
          <w:noProof/>
          <w:sz w:val="24"/>
          <w:szCs w:val="24"/>
        </w:rPr>
        <w:drawing>
          <wp:inline distT="0" distB="0" distL="0" distR="0">
            <wp:extent cx="5362575" cy="633730"/>
            <wp:effectExtent l="19050" t="0" r="9525" b="0"/>
            <wp:docPr id="30" name="Picture 26" descr="send successf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 successful.JPG"/>
                    <pic:cNvPicPr/>
                  </pic:nvPicPr>
                  <pic:blipFill>
                    <a:blip r:embed="rId102" cstate="print"/>
                    <a:stretch>
                      <a:fillRect/>
                    </a:stretch>
                  </pic:blipFill>
                  <pic:spPr>
                    <a:xfrm>
                      <a:off x="0" y="0"/>
                      <a:ext cx="5362575" cy="633730"/>
                    </a:xfrm>
                    <a:prstGeom prst="rect">
                      <a:avLst/>
                    </a:prstGeom>
                  </pic:spPr>
                </pic:pic>
              </a:graphicData>
            </a:graphic>
          </wp:inline>
        </w:drawing>
      </w:r>
    </w:p>
    <w:p w:rsidR="00C86E62" w:rsidRPr="009703D0" w:rsidRDefault="00C86E62" w:rsidP="00A16BB5">
      <w:pPr>
        <w:pStyle w:val="NoSpacing"/>
        <w:numPr>
          <w:ilvl w:val="0"/>
          <w:numId w:val="26"/>
        </w:numPr>
        <w:rPr>
          <w:rFonts w:ascii="Times New Roman" w:hAnsi="Times New Roman" w:cs="Times New Roman"/>
          <w:sz w:val="24"/>
          <w:szCs w:val="24"/>
        </w:rPr>
      </w:pPr>
      <w:r w:rsidRPr="009703D0">
        <w:rPr>
          <w:rFonts w:ascii="Times New Roman" w:hAnsi="Times New Roman" w:cs="Times New Roman"/>
          <w:sz w:val="24"/>
          <w:szCs w:val="24"/>
        </w:rPr>
        <w:t xml:space="preserve">The person remaining at the pharmacy can now continue dispensing to patients. </w:t>
      </w:r>
    </w:p>
    <w:p w:rsidR="009703D0" w:rsidRDefault="009703D0" w:rsidP="00A16BB5">
      <w:pPr>
        <w:rPr>
          <w:rFonts w:eastAsiaTheme="minorEastAsia"/>
          <w:szCs w:val="24"/>
          <w:lang w:val="en-ZA" w:eastAsia="en-ZA"/>
        </w:rPr>
      </w:pPr>
    </w:p>
    <w:p w:rsidR="00C86E62" w:rsidRPr="00FD21D0" w:rsidRDefault="00C86E62" w:rsidP="00FD21D0">
      <w:pPr>
        <w:pStyle w:val="Heading4"/>
        <w:numPr>
          <w:ilvl w:val="2"/>
          <w:numId w:val="36"/>
        </w:numPr>
        <w:spacing w:before="0" w:after="240"/>
        <w:rPr>
          <w:rFonts w:ascii="Times New Roman" w:hAnsi="Times New Roman" w:cs="Times New Roman"/>
          <w:color w:val="auto"/>
        </w:rPr>
      </w:pPr>
      <w:r w:rsidRPr="00FD21D0">
        <w:rPr>
          <w:rFonts w:ascii="Times New Roman" w:hAnsi="Times New Roman" w:cs="Times New Roman"/>
          <w:color w:val="auto"/>
        </w:rPr>
        <w:lastRenderedPageBreak/>
        <w:t>Bluetooth Scanners</w:t>
      </w:r>
      <w:r w:rsidR="00FD21D0" w:rsidRPr="00FD21D0">
        <w:rPr>
          <w:rFonts w:ascii="Times New Roman" w:hAnsi="Times New Roman" w:cs="Times New Roman"/>
          <w:color w:val="auto"/>
        </w:rPr>
        <w:t xml:space="preserve">: </w:t>
      </w:r>
      <w:r w:rsidRPr="00FD21D0">
        <w:rPr>
          <w:rFonts w:ascii="Times New Roman" w:hAnsi="Times New Roman" w:cs="Times New Roman"/>
          <w:color w:val="auto"/>
        </w:rPr>
        <w:t>Loading Data on Scanner</w:t>
      </w:r>
    </w:p>
    <w:p w:rsidR="00C86E62" w:rsidRPr="009703D0" w:rsidRDefault="00C86E62" w:rsidP="00A16BB5">
      <w:pPr>
        <w:pStyle w:val="NoSpacing"/>
        <w:numPr>
          <w:ilvl w:val="0"/>
          <w:numId w:val="27"/>
        </w:numPr>
        <w:rPr>
          <w:rFonts w:ascii="Times New Roman" w:hAnsi="Times New Roman" w:cs="Times New Roman"/>
          <w:sz w:val="24"/>
          <w:szCs w:val="24"/>
        </w:rPr>
      </w:pPr>
      <w:r w:rsidRPr="009703D0">
        <w:rPr>
          <w:rFonts w:ascii="Times New Roman" w:hAnsi="Times New Roman" w:cs="Times New Roman"/>
          <w:sz w:val="24"/>
          <w:szCs w:val="24"/>
        </w:rPr>
        <w:t>To load and unload files using the Bluetooth scanner is almost the same as loading the files with the serial scanners. The section for creating the files on the computer should be done first. Once the files have been created follow the steps described below to establish the connection to the computer.</w:t>
      </w:r>
    </w:p>
    <w:p w:rsidR="00C86E62" w:rsidRPr="009703D0" w:rsidRDefault="00C86E62" w:rsidP="00A16BB5">
      <w:pPr>
        <w:pStyle w:val="NoSpacing"/>
        <w:numPr>
          <w:ilvl w:val="0"/>
          <w:numId w:val="27"/>
        </w:numPr>
        <w:rPr>
          <w:rFonts w:ascii="Times New Roman" w:hAnsi="Times New Roman" w:cs="Times New Roman"/>
          <w:sz w:val="24"/>
          <w:szCs w:val="24"/>
        </w:rPr>
      </w:pPr>
      <w:r w:rsidRPr="009703D0">
        <w:rPr>
          <w:rFonts w:ascii="Times New Roman" w:hAnsi="Times New Roman" w:cs="Times New Roman"/>
          <w:sz w:val="24"/>
          <w:szCs w:val="24"/>
        </w:rPr>
        <w:t xml:space="preserve">Click on the “Liink” button on Step 2 on the Export to Mobile screen. Once the communications screen (Figure </w:t>
      </w:r>
      <w:r w:rsidR="00360C52">
        <w:rPr>
          <w:rFonts w:ascii="Times New Roman" w:hAnsi="Times New Roman" w:cs="Times New Roman"/>
          <w:sz w:val="24"/>
          <w:szCs w:val="24"/>
        </w:rPr>
        <w:t>4.</w:t>
      </w:r>
      <w:r w:rsidRPr="009703D0">
        <w:rPr>
          <w:rFonts w:ascii="Times New Roman" w:hAnsi="Times New Roman" w:cs="Times New Roman"/>
          <w:sz w:val="24"/>
          <w:szCs w:val="24"/>
        </w:rPr>
        <w:t>17) is open select option 4 on the scanner.  This will list the stations set up on the scanner. The default station name for the facilities using Bluetooth scanners is “</w:t>
      </w:r>
      <w:proofErr w:type="spellStart"/>
      <w:r w:rsidRPr="009703D0">
        <w:rPr>
          <w:rFonts w:ascii="Times New Roman" w:hAnsi="Times New Roman" w:cs="Times New Roman"/>
          <w:sz w:val="24"/>
          <w:szCs w:val="24"/>
        </w:rPr>
        <w:t>Airlive</w:t>
      </w:r>
      <w:proofErr w:type="spellEnd"/>
      <w:r w:rsidRPr="009703D0">
        <w:rPr>
          <w:rFonts w:ascii="Times New Roman" w:hAnsi="Times New Roman" w:cs="Times New Roman"/>
          <w:sz w:val="24"/>
          <w:szCs w:val="24"/>
        </w:rPr>
        <w:t>”.</w:t>
      </w:r>
    </w:p>
    <w:p w:rsidR="00C86E62" w:rsidRPr="009703D0" w:rsidRDefault="00C86E62" w:rsidP="00AA7A75">
      <w:pPr>
        <w:pStyle w:val="NoSpacing"/>
        <w:keepNext/>
        <w:jc w:val="center"/>
        <w:rPr>
          <w:rFonts w:ascii="Times New Roman" w:hAnsi="Times New Roman" w:cs="Times New Roman"/>
          <w:b/>
          <w:sz w:val="24"/>
          <w:szCs w:val="24"/>
        </w:rPr>
      </w:pPr>
      <w:r w:rsidRPr="009703D0">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9703D0">
        <w:rPr>
          <w:rFonts w:ascii="Times New Roman" w:hAnsi="Times New Roman" w:cs="Times New Roman"/>
          <w:b/>
          <w:sz w:val="24"/>
          <w:szCs w:val="24"/>
        </w:rPr>
        <w:t>17</w:t>
      </w:r>
    </w:p>
    <w:p w:rsidR="00C86E62" w:rsidRPr="009703D0" w:rsidRDefault="00C86E62" w:rsidP="00A16BB5">
      <w:pPr>
        <w:pStyle w:val="NoSpacing"/>
        <w:jc w:val="center"/>
        <w:rPr>
          <w:rFonts w:ascii="Times New Roman" w:hAnsi="Times New Roman" w:cs="Times New Roman"/>
          <w:sz w:val="24"/>
          <w:szCs w:val="24"/>
        </w:rPr>
      </w:pPr>
      <w:r w:rsidRPr="009703D0">
        <w:rPr>
          <w:rFonts w:ascii="Times New Roman" w:hAnsi="Times New Roman" w:cs="Times New Roman"/>
          <w:noProof/>
          <w:sz w:val="24"/>
          <w:szCs w:val="24"/>
        </w:rPr>
        <w:drawing>
          <wp:inline distT="0" distB="0" distL="0" distR="0">
            <wp:extent cx="2743200" cy="2057538"/>
            <wp:effectExtent l="0" t="0" r="0" b="0"/>
            <wp:docPr id="95" name="Picture 62" descr="DSC077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92.JPG"/>
                    <pic:cNvPicPr/>
                  </pic:nvPicPr>
                  <pic:blipFill>
                    <a:blip r:embed="rId103" cstate="print"/>
                    <a:stretch>
                      <a:fillRect/>
                    </a:stretch>
                  </pic:blipFill>
                  <pic:spPr>
                    <a:xfrm>
                      <a:off x="0" y="0"/>
                      <a:ext cx="2746832" cy="2060263"/>
                    </a:xfrm>
                    <a:prstGeom prst="rect">
                      <a:avLst/>
                    </a:prstGeom>
                  </pic:spPr>
                </pic:pic>
              </a:graphicData>
            </a:graphic>
          </wp:inline>
        </w:drawing>
      </w:r>
    </w:p>
    <w:p w:rsidR="00C86E62" w:rsidRPr="009703D0" w:rsidRDefault="00C86E62" w:rsidP="00A16BB5">
      <w:pPr>
        <w:pStyle w:val="NoSpacing"/>
        <w:numPr>
          <w:ilvl w:val="0"/>
          <w:numId w:val="27"/>
        </w:numPr>
        <w:rPr>
          <w:rFonts w:ascii="Times New Roman" w:hAnsi="Times New Roman" w:cs="Times New Roman"/>
          <w:sz w:val="24"/>
          <w:szCs w:val="24"/>
        </w:rPr>
      </w:pPr>
      <w:r w:rsidRPr="009703D0">
        <w:rPr>
          <w:rFonts w:ascii="Times New Roman" w:hAnsi="Times New Roman" w:cs="Times New Roman"/>
          <w:sz w:val="24"/>
          <w:szCs w:val="24"/>
        </w:rPr>
        <w:t xml:space="preserve">The current station name should appear on the list. If not, use the F2 and F3 buttons to scroll through the station until you find the </w:t>
      </w:r>
      <w:proofErr w:type="spellStart"/>
      <w:r w:rsidRPr="009703D0">
        <w:rPr>
          <w:rFonts w:ascii="Times New Roman" w:hAnsi="Times New Roman" w:cs="Times New Roman"/>
          <w:sz w:val="24"/>
          <w:szCs w:val="24"/>
        </w:rPr>
        <w:t>Airlive</w:t>
      </w:r>
      <w:proofErr w:type="spellEnd"/>
      <w:r w:rsidRPr="009703D0">
        <w:rPr>
          <w:rFonts w:ascii="Times New Roman" w:hAnsi="Times New Roman" w:cs="Times New Roman"/>
          <w:sz w:val="24"/>
          <w:szCs w:val="24"/>
        </w:rPr>
        <w:t xml:space="preserve"> station.</w:t>
      </w:r>
    </w:p>
    <w:p w:rsidR="00C86E62" w:rsidRPr="009703D0" w:rsidRDefault="00C86E62" w:rsidP="00A16BB5">
      <w:pPr>
        <w:pStyle w:val="NoSpacing"/>
        <w:numPr>
          <w:ilvl w:val="0"/>
          <w:numId w:val="27"/>
        </w:numPr>
        <w:rPr>
          <w:rFonts w:ascii="Times New Roman" w:hAnsi="Times New Roman" w:cs="Times New Roman"/>
          <w:sz w:val="24"/>
          <w:szCs w:val="24"/>
        </w:rPr>
      </w:pPr>
      <w:r w:rsidRPr="009703D0">
        <w:rPr>
          <w:rFonts w:ascii="Times New Roman" w:hAnsi="Times New Roman" w:cs="Times New Roman"/>
          <w:sz w:val="24"/>
          <w:szCs w:val="24"/>
        </w:rPr>
        <w:t xml:space="preserve">Press “ENT” to use the station displayed. The scanner will connect to the station and the download of the files will start immediately after the connection is established (Figure </w:t>
      </w:r>
      <w:r w:rsidR="00360C52">
        <w:rPr>
          <w:rFonts w:ascii="Times New Roman" w:hAnsi="Times New Roman" w:cs="Times New Roman"/>
          <w:sz w:val="24"/>
          <w:szCs w:val="24"/>
        </w:rPr>
        <w:t>4.</w:t>
      </w:r>
      <w:r w:rsidRPr="009703D0">
        <w:rPr>
          <w:rFonts w:ascii="Times New Roman" w:hAnsi="Times New Roman" w:cs="Times New Roman"/>
          <w:sz w:val="24"/>
          <w:szCs w:val="24"/>
        </w:rPr>
        <w:t>18).</w:t>
      </w:r>
    </w:p>
    <w:p w:rsidR="00C86E62" w:rsidRPr="009703D0" w:rsidRDefault="00C86E62" w:rsidP="00AA7A75">
      <w:pPr>
        <w:pStyle w:val="NoSpacing"/>
        <w:keepNext/>
        <w:jc w:val="center"/>
        <w:rPr>
          <w:rFonts w:ascii="Times New Roman" w:hAnsi="Times New Roman" w:cs="Times New Roman"/>
          <w:b/>
          <w:sz w:val="24"/>
          <w:szCs w:val="24"/>
        </w:rPr>
      </w:pPr>
      <w:r w:rsidRPr="009703D0">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9703D0">
        <w:rPr>
          <w:rFonts w:ascii="Times New Roman" w:hAnsi="Times New Roman" w:cs="Times New Roman"/>
          <w:b/>
          <w:sz w:val="24"/>
          <w:szCs w:val="24"/>
        </w:rPr>
        <w:t>18</w:t>
      </w:r>
    </w:p>
    <w:p w:rsidR="00C86E62" w:rsidRPr="009703D0" w:rsidRDefault="00C86E62" w:rsidP="00A16BB5">
      <w:pPr>
        <w:pStyle w:val="ListParagraph"/>
        <w:ind w:left="0"/>
        <w:contextualSpacing w:val="0"/>
        <w:jc w:val="center"/>
        <w:rPr>
          <w:szCs w:val="24"/>
        </w:rPr>
      </w:pPr>
      <w:r w:rsidRPr="009703D0">
        <w:rPr>
          <w:noProof/>
          <w:szCs w:val="24"/>
          <w:lang w:val="en-ZA" w:eastAsia="en-ZA"/>
        </w:rPr>
        <w:drawing>
          <wp:inline distT="0" distB="0" distL="0" distR="0">
            <wp:extent cx="2657475" cy="2028825"/>
            <wp:effectExtent l="0" t="0" r="9525" b="9525"/>
            <wp:docPr id="104" name="Picture 63" descr="DSC07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93.JPG"/>
                    <pic:cNvPicPr/>
                  </pic:nvPicPr>
                  <pic:blipFill>
                    <a:blip r:embed="rId104" cstate="print"/>
                    <a:stretch>
                      <a:fillRect/>
                    </a:stretch>
                  </pic:blipFill>
                  <pic:spPr>
                    <a:xfrm>
                      <a:off x="0" y="0"/>
                      <a:ext cx="2667536" cy="2036506"/>
                    </a:xfrm>
                    <a:prstGeom prst="rect">
                      <a:avLst/>
                    </a:prstGeom>
                  </pic:spPr>
                </pic:pic>
              </a:graphicData>
            </a:graphic>
          </wp:inline>
        </w:drawing>
      </w:r>
    </w:p>
    <w:p w:rsidR="00C86E62" w:rsidRPr="009703D0" w:rsidRDefault="00C86E62" w:rsidP="00A16BB5">
      <w:pPr>
        <w:pStyle w:val="NoSpacing"/>
        <w:numPr>
          <w:ilvl w:val="0"/>
          <w:numId w:val="27"/>
        </w:numPr>
        <w:rPr>
          <w:rFonts w:ascii="Times New Roman" w:hAnsi="Times New Roman" w:cs="Times New Roman"/>
          <w:sz w:val="24"/>
          <w:szCs w:val="24"/>
        </w:rPr>
      </w:pPr>
      <w:r w:rsidRPr="009703D0">
        <w:rPr>
          <w:rFonts w:ascii="Times New Roman" w:hAnsi="Times New Roman" w:cs="Times New Roman"/>
          <w:sz w:val="24"/>
          <w:szCs w:val="24"/>
        </w:rPr>
        <w:t>When the downloading is finished the scanner can be taken to the outreach site.</w:t>
      </w:r>
    </w:p>
    <w:p w:rsidR="00C86E62" w:rsidRPr="009703D0" w:rsidRDefault="00C86E62" w:rsidP="00A16BB5">
      <w:pPr>
        <w:pStyle w:val="NoSpacing"/>
        <w:numPr>
          <w:ilvl w:val="0"/>
          <w:numId w:val="27"/>
        </w:numPr>
        <w:rPr>
          <w:rFonts w:ascii="Times New Roman" w:hAnsi="Times New Roman" w:cs="Times New Roman"/>
          <w:sz w:val="24"/>
          <w:szCs w:val="24"/>
        </w:rPr>
      </w:pPr>
      <w:r w:rsidRPr="009703D0">
        <w:rPr>
          <w:rFonts w:ascii="Times New Roman" w:hAnsi="Times New Roman" w:cs="Times New Roman"/>
          <w:sz w:val="24"/>
          <w:szCs w:val="24"/>
        </w:rPr>
        <w:lastRenderedPageBreak/>
        <w:t>The dispensing on the Bluetooth scanners is exactly the same as that on the serial scanners.</w:t>
      </w:r>
    </w:p>
    <w:p w:rsidR="00C86E62" w:rsidRPr="009703D0" w:rsidRDefault="00C86E62" w:rsidP="00A16BB5">
      <w:pPr>
        <w:pStyle w:val="NoSpacing"/>
        <w:numPr>
          <w:ilvl w:val="0"/>
          <w:numId w:val="27"/>
        </w:numPr>
        <w:rPr>
          <w:rFonts w:ascii="Times New Roman" w:hAnsi="Times New Roman" w:cs="Times New Roman"/>
          <w:sz w:val="24"/>
          <w:szCs w:val="24"/>
        </w:rPr>
      </w:pPr>
      <w:r w:rsidRPr="009703D0">
        <w:rPr>
          <w:rFonts w:ascii="Times New Roman" w:hAnsi="Times New Roman" w:cs="Times New Roman"/>
          <w:sz w:val="24"/>
          <w:szCs w:val="24"/>
        </w:rPr>
        <w:t>The upload of files is done exactly the same way as with the serial scanners. The only difference is the step to put the device into the cradle is replaced with selecting the station as described in Steps 3 and 4 above.</w:t>
      </w:r>
    </w:p>
    <w:p w:rsidR="00C86E62" w:rsidRDefault="00C86E62" w:rsidP="00A16BB5">
      <w:pPr>
        <w:pStyle w:val="NoSpacing"/>
      </w:pPr>
    </w:p>
    <w:p w:rsidR="00C86E62" w:rsidRPr="00FD21D0" w:rsidRDefault="00C86E62" w:rsidP="00FD21D0">
      <w:pPr>
        <w:pStyle w:val="Heading3"/>
        <w:numPr>
          <w:ilvl w:val="1"/>
          <w:numId w:val="36"/>
        </w:numPr>
        <w:spacing w:before="0" w:after="120"/>
        <w:ind w:left="567" w:hanging="567"/>
        <w:rPr>
          <w:rFonts w:ascii="Times New Roman" w:hAnsi="Times New Roman" w:cs="Times New Roman"/>
          <w:color w:val="auto"/>
        </w:rPr>
      </w:pPr>
      <w:bookmarkStart w:id="43" w:name="_Toc329175758"/>
      <w:r w:rsidRPr="00FD21D0">
        <w:rPr>
          <w:rFonts w:ascii="Times New Roman" w:hAnsi="Times New Roman" w:cs="Times New Roman"/>
          <w:color w:val="auto"/>
        </w:rPr>
        <w:t>Dispensing on Mobile Scanners</w:t>
      </w:r>
      <w:bookmarkEnd w:id="43"/>
    </w:p>
    <w:p w:rsidR="00C86E62" w:rsidRPr="009703D0" w:rsidRDefault="00C86E62" w:rsidP="00A16BB5">
      <w:pPr>
        <w:pStyle w:val="NoSpacing"/>
        <w:numPr>
          <w:ilvl w:val="0"/>
          <w:numId w:val="28"/>
        </w:numPr>
        <w:rPr>
          <w:rFonts w:ascii="Times New Roman" w:hAnsi="Times New Roman" w:cs="Times New Roman"/>
          <w:sz w:val="24"/>
          <w:szCs w:val="24"/>
        </w:rPr>
      </w:pPr>
      <w:r w:rsidRPr="009703D0">
        <w:rPr>
          <w:rFonts w:ascii="Times New Roman" w:hAnsi="Times New Roman" w:cs="Times New Roman"/>
          <w:sz w:val="24"/>
          <w:szCs w:val="24"/>
        </w:rPr>
        <w:t xml:space="preserve">Press  1 “Dispense medicine”.(Figure </w:t>
      </w:r>
      <w:r w:rsidR="00360C52">
        <w:rPr>
          <w:rFonts w:ascii="Times New Roman" w:hAnsi="Times New Roman" w:cs="Times New Roman"/>
          <w:sz w:val="24"/>
          <w:szCs w:val="24"/>
        </w:rPr>
        <w:t>4.</w:t>
      </w:r>
      <w:r w:rsidRPr="009703D0">
        <w:rPr>
          <w:rFonts w:ascii="Times New Roman" w:hAnsi="Times New Roman" w:cs="Times New Roman"/>
          <w:sz w:val="24"/>
          <w:szCs w:val="24"/>
        </w:rPr>
        <w:t>17)</w:t>
      </w:r>
    </w:p>
    <w:p w:rsidR="00C86E62" w:rsidRPr="009703D0" w:rsidRDefault="00C86E62" w:rsidP="00AA7A75">
      <w:pPr>
        <w:pStyle w:val="NoSpacing"/>
        <w:keepNext/>
        <w:jc w:val="center"/>
        <w:rPr>
          <w:rFonts w:ascii="Times New Roman" w:hAnsi="Times New Roman" w:cs="Times New Roman"/>
          <w:b/>
          <w:sz w:val="24"/>
          <w:szCs w:val="24"/>
        </w:rPr>
      </w:pPr>
      <w:r w:rsidRPr="009703D0">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9703D0">
        <w:rPr>
          <w:rFonts w:ascii="Times New Roman" w:hAnsi="Times New Roman" w:cs="Times New Roman"/>
          <w:b/>
          <w:sz w:val="24"/>
          <w:szCs w:val="24"/>
        </w:rPr>
        <w:t>17</w:t>
      </w:r>
    </w:p>
    <w:p w:rsidR="00C86E62" w:rsidRPr="009703D0" w:rsidRDefault="00C86E62" w:rsidP="00A16BB5">
      <w:pPr>
        <w:pStyle w:val="NoSpacing"/>
        <w:jc w:val="center"/>
        <w:rPr>
          <w:rFonts w:ascii="Times New Roman" w:hAnsi="Times New Roman" w:cs="Times New Roman"/>
          <w:sz w:val="24"/>
          <w:szCs w:val="24"/>
        </w:rPr>
      </w:pPr>
      <w:r w:rsidRPr="009703D0">
        <w:rPr>
          <w:rFonts w:ascii="Times New Roman" w:hAnsi="Times New Roman" w:cs="Times New Roman"/>
          <w:noProof/>
          <w:sz w:val="24"/>
          <w:szCs w:val="24"/>
        </w:rPr>
        <w:drawing>
          <wp:inline distT="0" distB="0" distL="0" distR="0">
            <wp:extent cx="2666821" cy="2000250"/>
            <wp:effectExtent l="0" t="0" r="0" b="0"/>
            <wp:docPr id="107" name="Picture 1" descr="Selec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1.jpg"/>
                    <pic:cNvPicPr/>
                  </pic:nvPicPr>
                  <pic:blipFill>
                    <a:blip r:embed="rId105" cstate="print"/>
                    <a:stretch>
                      <a:fillRect/>
                    </a:stretch>
                  </pic:blipFill>
                  <pic:spPr>
                    <a:xfrm>
                      <a:off x="0" y="0"/>
                      <a:ext cx="2667718" cy="2000922"/>
                    </a:xfrm>
                    <a:prstGeom prst="rect">
                      <a:avLst/>
                    </a:prstGeom>
                  </pic:spPr>
                </pic:pic>
              </a:graphicData>
            </a:graphic>
          </wp:inline>
        </w:drawing>
      </w:r>
    </w:p>
    <w:p w:rsidR="00C86E62" w:rsidRPr="009703D0" w:rsidRDefault="00C86E62" w:rsidP="00A16BB5">
      <w:pPr>
        <w:pStyle w:val="NoSpacing"/>
        <w:numPr>
          <w:ilvl w:val="0"/>
          <w:numId w:val="28"/>
        </w:numPr>
        <w:rPr>
          <w:rFonts w:ascii="Times New Roman" w:hAnsi="Times New Roman" w:cs="Times New Roman"/>
          <w:sz w:val="24"/>
          <w:szCs w:val="24"/>
        </w:rPr>
      </w:pPr>
      <w:r w:rsidRPr="009703D0">
        <w:rPr>
          <w:rFonts w:ascii="Times New Roman" w:hAnsi="Times New Roman" w:cs="Times New Roman"/>
          <w:sz w:val="24"/>
          <w:szCs w:val="24"/>
        </w:rPr>
        <w:t xml:space="preserve">Put in the password – 1234 – and press “ENT” (Figure </w:t>
      </w:r>
      <w:r w:rsidR="00360C52">
        <w:rPr>
          <w:rFonts w:ascii="Times New Roman" w:hAnsi="Times New Roman" w:cs="Times New Roman"/>
          <w:sz w:val="24"/>
          <w:szCs w:val="24"/>
        </w:rPr>
        <w:t>4.</w:t>
      </w:r>
      <w:r w:rsidRPr="009703D0">
        <w:rPr>
          <w:rFonts w:ascii="Times New Roman" w:hAnsi="Times New Roman" w:cs="Times New Roman"/>
          <w:sz w:val="24"/>
          <w:szCs w:val="24"/>
        </w:rPr>
        <w:t xml:space="preserve">18 &amp; </w:t>
      </w:r>
      <w:r w:rsidR="00360C52">
        <w:rPr>
          <w:rFonts w:ascii="Times New Roman" w:hAnsi="Times New Roman" w:cs="Times New Roman"/>
          <w:sz w:val="24"/>
          <w:szCs w:val="24"/>
        </w:rPr>
        <w:t>4.</w:t>
      </w:r>
      <w:r w:rsidRPr="009703D0">
        <w:rPr>
          <w:rFonts w:ascii="Times New Roman" w:hAnsi="Times New Roman" w:cs="Times New Roman"/>
          <w:sz w:val="24"/>
          <w:szCs w:val="24"/>
        </w:rPr>
        <w:t>19).</w:t>
      </w:r>
    </w:p>
    <w:p w:rsidR="00C86E62" w:rsidRPr="009703D0" w:rsidRDefault="00C86E62" w:rsidP="00AA7A75">
      <w:pPr>
        <w:pStyle w:val="NoSpacing"/>
        <w:keepNext/>
        <w:ind w:left="720"/>
        <w:jc w:val="center"/>
        <w:rPr>
          <w:rFonts w:ascii="Times New Roman" w:hAnsi="Times New Roman" w:cs="Times New Roman"/>
          <w:b/>
          <w:sz w:val="24"/>
          <w:szCs w:val="24"/>
        </w:rPr>
      </w:pPr>
      <w:r w:rsidRPr="009703D0">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9703D0">
        <w:rPr>
          <w:rFonts w:ascii="Times New Roman" w:hAnsi="Times New Roman" w:cs="Times New Roman"/>
          <w:b/>
          <w:sz w:val="24"/>
          <w:szCs w:val="24"/>
        </w:rPr>
        <w:t>18</w:t>
      </w:r>
      <w:r w:rsidRPr="009703D0">
        <w:rPr>
          <w:rFonts w:ascii="Times New Roman" w:hAnsi="Times New Roman" w:cs="Times New Roman"/>
          <w:b/>
          <w:sz w:val="24"/>
          <w:szCs w:val="24"/>
        </w:rPr>
        <w:tab/>
      </w:r>
      <w:r w:rsidRPr="009703D0">
        <w:rPr>
          <w:rFonts w:ascii="Times New Roman" w:hAnsi="Times New Roman" w:cs="Times New Roman"/>
          <w:b/>
          <w:sz w:val="24"/>
          <w:szCs w:val="24"/>
        </w:rPr>
        <w:tab/>
      </w:r>
      <w:r w:rsidRPr="009703D0">
        <w:rPr>
          <w:rFonts w:ascii="Times New Roman" w:hAnsi="Times New Roman" w:cs="Times New Roman"/>
          <w:b/>
          <w:sz w:val="24"/>
          <w:szCs w:val="24"/>
        </w:rPr>
        <w:tab/>
      </w:r>
      <w:r w:rsidRPr="009703D0">
        <w:rPr>
          <w:rFonts w:ascii="Times New Roman" w:hAnsi="Times New Roman" w:cs="Times New Roman"/>
          <w:b/>
          <w:sz w:val="24"/>
          <w:szCs w:val="24"/>
        </w:rPr>
        <w:tab/>
      </w:r>
      <w:r w:rsidRPr="009703D0">
        <w:rPr>
          <w:rFonts w:ascii="Times New Roman" w:hAnsi="Times New Roman" w:cs="Times New Roman"/>
          <w:b/>
          <w:sz w:val="24"/>
          <w:szCs w:val="24"/>
        </w:rPr>
        <w:tab/>
        <w:t xml:space="preserve">Figure </w:t>
      </w:r>
      <w:r w:rsidR="00360C52">
        <w:rPr>
          <w:rFonts w:ascii="Times New Roman" w:hAnsi="Times New Roman" w:cs="Times New Roman"/>
          <w:b/>
          <w:sz w:val="24"/>
          <w:szCs w:val="24"/>
        </w:rPr>
        <w:t>4.</w:t>
      </w:r>
      <w:r w:rsidRPr="009703D0">
        <w:rPr>
          <w:rFonts w:ascii="Times New Roman" w:hAnsi="Times New Roman" w:cs="Times New Roman"/>
          <w:b/>
          <w:sz w:val="24"/>
          <w:szCs w:val="24"/>
        </w:rPr>
        <w:t>19</w:t>
      </w:r>
    </w:p>
    <w:p w:rsidR="00C86E62" w:rsidRPr="009703D0" w:rsidRDefault="00C86E62" w:rsidP="00A16BB5">
      <w:pPr>
        <w:pStyle w:val="NoSpacing"/>
        <w:jc w:val="center"/>
        <w:rPr>
          <w:rFonts w:ascii="Times New Roman" w:hAnsi="Times New Roman" w:cs="Times New Roman"/>
          <w:sz w:val="24"/>
          <w:szCs w:val="24"/>
        </w:rPr>
      </w:pPr>
      <w:r w:rsidRPr="009703D0">
        <w:rPr>
          <w:rFonts w:ascii="Times New Roman" w:hAnsi="Times New Roman" w:cs="Times New Roman"/>
          <w:noProof/>
          <w:sz w:val="24"/>
          <w:szCs w:val="24"/>
        </w:rPr>
        <w:drawing>
          <wp:inline distT="0" distB="0" distL="0" distR="0">
            <wp:extent cx="2717617" cy="2038350"/>
            <wp:effectExtent l="0" t="0" r="0" b="0"/>
            <wp:docPr id="108" name="Picture 6" descr="DSC07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37.JPG"/>
                    <pic:cNvPicPr/>
                  </pic:nvPicPr>
                  <pic:blipFill>
                    <a:blip r:embed="rId106" cstate="print"/>
                    <a:stretch>
                      <a:fillRect/>
                    </a:stretch>
                  </pic:blipFill>
                  <pic:spPr>
                    <a:xfrm>
                      <a:off x="0" y="0"/>
                      <a:ext cx="2718348" cy="2038898"/>
                    </a:xfrm>
                    <a:prstGeom prst="rect">
                      <a:avLst/>
                    </a:prstGeom>
                  </pic:spPr>
                </pic:pic>
              </a:graphicData>
            </a:graphic>
          </wp:inline>
        </w:drawing>
      </w:r>
      <w:r w:rsidRPr="009703D0">
        <w:rPr>
          <w:rFonts w:ascii="Times New Roman" w:hAnsi="Times New Roman" w:cs="Times New Roman"/>
          <w:noProof/>
          <w:sz w:val="24"/>
          <w:szCs w:val="24"/>
        </w:rPr>
        <w:drawing>
          <wp:inline distT="0" distB="0" distL="0" distR="0">
            <wp:extent cx="2717619" cy="2038350"/>
            <wp:effectExtent l="0" t="0" r="0" b="0"/>
            <wp:docPr id="109" name="Picture 8" descr="Select 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ENT.jpg"/>
                    <pic:cNvPicPr/>
                  </pic:nvPicPr>
                  <pic:blipFill>
                    <a:blip r:embed="rId107" cstate="print"/>
                    <a:stretch>
                      <a:fillRect/>
                    </a:stretch>
                  </pic:blipFill>
                  <pic:spPr>
                    <a:xfrm>
                      <a:off x="0" y="0"/>
                      <a:ext cx="2721536" cy="2041288"/>
                    </a:xfrm>
                    <a:prstGeom prst="rect">
                      <a:avLst/>
                    </a:prstGeom>
                  </pic:spPr>
                </pic:pic>
              </a:graphicData>
            </a:graphic>
          </wp:inline>
        </w:drawing>
      </w:r>
    </w:p>
    <w:p w:rsidR="00C86E62" w:rsidRPr="009703D0" w:rsidRDefault="00C86E62" w:rsidP="00A16BB5">
      <w:pPr>
        <w:pStyle w:val="NoSpacing"/>
        <w:ind w:left="720"/>
        <w:rPr>
          <w:rFonts w:ascii="Times New Roman" w:hAnsi="Times New Roman" w:cs="Times New Roman"/>
          <w:sz w:val="24"/>
          <w:szCs w:val="24"/>
        </w:rPr>
      </w:pPr>
    </w:p>
    <w:p w:rsidR="00C86E62" w:rsidRPr="009703D0" w:rsidRDefault="00C86E62" w:rsidP="00A16BB5">
      <w:pPr>
        <w:pStyle w:val="NoSpacing"/>
        <w:numPr>
          <w:ilvl w:val="0"/>
          <w:numId w:val="28"/>
        </w:numPr>
        <w:rPr>
          <w:rFonts w:ascii="Times New Roman" w:hAnsi="Times New Roman" w:cs="Times New Roman"/>
          <w:sz w:val="24"/>
          <w:szCs w:val="24"/>
        </w:rPr>
      </w:pPr>
      <w:r w:rsidRPr="009703D0">
        <w:rPr>
          <w:rFonts w:ascii="Times New Roman" w:hAnsi="Times New Roman" w:cs="Times New Roman"/>
          <w:sz w:val="24"/>
          <w:szCs w:val="24"/>
        </w:rPr>
        <w:t xml:space="preserve">Type in the ART No of the patient obtained from the patient passport (Figure </w:t>
      </w:r>
      <w:r w:rsidR="00360C52">
        <w:rPr>
          <w:rFonts w:ascii="Times New Roman" w:hAnsi="Times New Roman" w:cs="Times New Roman"/>
          <w:sz w:val="24"/>
          <w:szCs w:val="24"/>
        </w:rPr>
        <w:t>4.</w:t>
      </w:r>
      <w:r w:rsidRPr="009703D0">
        <w:rPr>
          <w:rFonts w:ascii="Times New Roman" w:hAnsi="Times New Roman" w:cs="Times New Roman"/>
          <w:sz w:val="24"/>
          <w:szCs w:val="24"/>
        </w:rPr>
        <w:t xml:space="preserve">20) and press “ENT”. </w:t>
      </w:r>
    </w:p>
    <w:p w:rsidR="00C86E62" w:rsidRPr="009703D0" w:rsidRDefault="00C86E62" w:rsidP="00AA7A75">
      <w:pPr>
        <w:pStyle w:val="NoSpacing"/>
        <w:keepNext/>
        <w:jc w:val="center"/>
        <w:rPr>
          <w:rFonts w:ascii="Times New Roman" w:hAnsi="Times New Roman" w:cs="Times New Roman"/>
          <w:b/>
          <w:sz w:val="24"/>
          <w:szCs w:val="24"/>
        </w:rPr>
      </w:pPr>
      <w:r w:rsidRPr="009703D0">
        <w:rPr>
          <w:rFonts w:ascii="Times New Roman" w:hAnsi="Times New Roman" w:cs="Times New Roman"/>
          <w:b/>
          <w:sz w:val="24"/>
          <w:szCs w:val="24"/>
        </w:rPr>
        <w:lastRenderedPageBreak/>
        <w:t xml:space="preserve">Figure </w:t>
      </w:r>
      <w:r w:rsidR="00360C52">
        <w:rPr>
          <w:rFonts w:ascii="Times New Roman" w:hAnsi="Times New Roman" w:cs="Times New Roman"/>
          <w:b/>
          <w:sz w:val="24"/>
          <w:szCs w:val="24"/>
        </w:rPr>
        <w:t>4.</w:t>
      </w:r>
      <w:r w:rsidRPr="009703D0">
        <w:rPr>
          <w:rFonts w:ascii="Times New Roman" w:hAnsi="Times New Roman" w:cs="Times New Roman"/>
          <w:b/>
          <w:sz w:val="24"/>
          <w:szCs w:val="24"/>
        </w:rPr>
        <w:t>20</w:t>
      </w:r>
    </w:p>
    <w:p w:rsidR="00C86E62" w:rsidRPr="009703D0" w:rsidRDefault="00C86E62" w:rsidP="00A16BB5">
      <w:pPr>
        <w:pStyle w:val="NoSpacing"/>
        <w:jc w:val="center"/>
        <w:rPr>
          <w:rFonts w:ascii="Times New Roman" w:hAnsi="Times New Roman" w:cs="Times New Roman"/>
          <w:sz w:val="24"/>
          <w:szCs w:val="24"/>
        </w:rPr>
      </w:pPr>
      <w:r w:rsidRPr="009703D0">
        <w:rPr>
          <w:rFonts w:ascii="Times New Roman" w:hAnsi="Times New Roman" w:cs="Times New Roman"/>
          <w:noProof/>
          <w:sz w:val="24"/>
          <w:szCs w:val="24"/>
        </w:rPr>
        <w:drawing>
          <wp:inline distT="0" distB="0" distL="0" distR="0">
            <wp:extent cx="2679520" cy="2009775"/>
            <wp:effectExtent l="19050" t="0" r="6530" b="0"/>
            <wp:docPr id="110" name="Picture 10" descr="DSC07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13.JPG"/>
                    <pic:cNvPicPr/>
                  </pic:nvPicPr>
                  <pic:blipFill>
                    <a:blip r:embed="rId108" cstate="print"/>
                    <a:stretch>
                      <a:fillRect/>
                    </a:stretch>
                  </pic:blipFill>
                  <pic:spPr>
                    <a:xfrm>
                      <a:off x="0" y="0"/>
                      <a:ext cx="2680240" cy="2010315"/>
                    </a:xfrm>
                    <a:prstGeom prst="rect">
                      <a:avLst/>
                    </a:prstGeom>
                  </pic:spPr>
                </pic:pic>
              </a:graphicData>
            </a:graphic>
          </wp:inline>
        </w:drawing>
      </w:r>
    </w:p>
    <w:p w:rsidR="00C86E62" w:rsidRPr="009703D0" w:rsidRDefault="00C86E62" w:rsidP="00A16BB5">
      <w:pPr>
        <w:pStyle w:val="NoSpacing"/>
        <w:numPr>
          <w:ilvl w:val="0"/>
          <w:numId w:val="28"/>
        </w:numPr>
        <w:rPr>
          <w:rFonts w:ascii="Times New Roman" w:hAnsi="Times New Roman" w:cs="Times New Roman"/>
          <w:sz w:val="24"/>
          <w:szCs w:val="24"/>
        </w:rPr>
      </w:pPr>
      <w:r w:rsidRPr="009703D0">
        <w:rPr>
          <w:rFonts w:ascii="Times New Roman" w:hAnsi="Times New Roman" w:cs="Times New Roman"/>
          <w:sz w:val="24"/>
          <w:szCs w:val="24"/>
        </w:rPr>
        <w:t xml:space="preserve">Check if it is the correct patient by comparing the ART No and the regimen with that in the passport. (Figure </w:t>
      </w:r>
      <w:r w:rsidR="00360C52">
        <w:rPr>
          <w:rFonts w:ascii="Times New Roman" w:hAnsi="Times New Roman" w:cs="Times New Roman"/>
          <w:sz w:val="24"/>
          <w:szCs w:val="24"/>
        </w:rPr>
        <w:t>4.</w:t>
      </w:r>
      <w:r w:rsidRPr="009703D0">
        <w:rPr>
          <w:rFonts w:ascii="Times New Roman" w:hAnsi="Times New Roman" w:cs="Times New Roman"/>
          <w:sz w:val="24"/>
          <w:szCs w:val="24"/>
        </w:rPr>
        <w:t>21)</w:t>
      </w:r>
    </w:p>
    <w:p w:rsidR="00C86E62" w:rsidRPr="009703D0" w:rsidRDefault="00C86E62" w:rsidP="00AA7A75">
      <w:pPr>
        <w:pStyle w:val="NoSpacing"/>
        <w:keepNext/>
        <w:jc w:val="center"/>
        <w:rPr>
          <w:rFonts w:ascii="Times New Roman" w:hAnsi="Times New Roman" w:cs="Times New Roman"/>
          <w:b/>
          <w:sz w:val="24"/>
          <w:szCs w:val="24"/>
        </w:rPr>
      </w:pPr>
      <w:r w:rsidRPr="009703D0">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9703D0">
        <w:rPr>
          <w:rFonts w:ascii="Times New Roman" w:hAnsi="Times New Roman" w:cs="Times New Roman"/>
          <w:b/>
          <w:sz w:val="24"/>
          <w:szCs w:val="24"/>
        </w:rPr>
        <w:t>21</w:t>
      </w:r>
    </w:p>
    <w:p w:rsidR="00C86E62" w:rsidRPr="009703D0" w:rsidRDefault="00C86E62" w:rsidP="00A16BB5">
      <w:pPr>
        <w:pStyle w:val="NoSpacing"/>
        <w:jc w:val="center"/>
        <w:rPr>
          <w:rFonts w:ascii="Times New Roman" w:hAnsi="Times New Roman" w:cs="Times New Roman"/>
          <w:sz w:val="24"/>
          <w:szCs w:val="24"/>
        </w:rPr>
      </w:pPr>
      <w:r w:rsidRPr="009703D0">
        <w:rPr>
          <w:rFonts w:ascii="Times New Roman" w:hAnsi="Times New Roman" w:cs="Times New Roman"/>
          <w:noProof/>
          <w:sz w:val="24"/>
          <w:szCs w:val="24"/>
        </w:rPr>
        <w:drawing>
          <wp:inline distT="0" distB="0" distL="0" distR="0">
            <wp:extent cx="2704918" cy="2028825"/>
            <wp:effectExtent l="19050" t="0" r="182" b="0"/>
            <wp:docPr id="111" name="Picture 11" descr="DSC07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14.JPG"/>
                    <pic:cNvPicPr/>
                  </pic:nvPicPr>
                  <pic:blipFill>
                    <a:blip r:embed="rId109" cstate="print"/>
                    <a:stretch>
                      <a:fillRect/>
                    </a:stretch>
                  </pic:blipFill>
                  <pic:spPr>
                    <a:xfrm>
                      <a:off x="0" y="0"/>
                      <a:ext cx="2705645" cy="2029370"/>
                    </a:xfrm>
                    <a:prstGeom prst="rect">
                      <a:avLst/>
                    </a:prstGeom>
                  </pic:spPr>
                </pic:pic>
              </a:graphicData>
            </a:graphic>
          </wp:inline>
        </w:drawing>
      </w:r>
    </w:p>
    <w:p w:rsidR="00C86E62" w:rsidRPr="009703D0" w:rsidRDefault="00C86E62" w:rsidP="00A16BB5">
      <w:pPr>
        <w:pStyle w:val="NoSpacing"/>
        <w:ind w:left="720"/>
        <w:rPr>
          <w:rFonts w:ascii="Times New Roman" w:hAnsi="Times New Roman" w:cs="Times New Roman"/>
          <w:sz w:val="24"/>
          <w:szCs w:val="24"/>
        </w:rPr>
      </w:pPr>
      <w:r w:rsidRPr="009703D0">
        <w:rPr>
          <w:rFonts w:ascii="Times New Roman" w:hAnsi="Times New Roman" w:cs="Times New Roman"/>
          <w:b/>
          <w:sz w:val="24"/>
          <w:szCs w:val="24"/>
        </w:rPr>
        <w:t xml:space="preserve">Note: </w:t>
      </w:r>
      <w:r w:rsidRPr="009703D0">
        <w:rPr>
          <w:rFonts w:ascii="Times New Roman" w:hAnsi="Times New Roman" w:cs="Times New Roman"/>
          <w:sz w:val="24"/>
          <w:szCs w:val="24"/>
        </w:rPr>
        <w:t>No names are stored on the mobile scanner. Press “ENT” if the information is correct. If the regimen is different please note this patient no. in order to correct it when importing data back to the computer. All changes are done on the computer in the facility and cannot be done on the scanner.</w:t>
      </w:r>
    </w:p>
    <w:p w:rsidR="00C86E62" w:rsidRPr="009703D0" w:rsidRDefault="00C86E62" w:rsidP="00A16BB5">
      <w:pPr>
        <w:pStyle w:val="NoSpacing"/>
        <w:numPr>
          <w:ilvl w:val="0"/>
          <w:numId w:val="28"/>
        </w:numPr>
        <w:rPr>
          <w:rFonts w:ascii="Times New Roman" w:hAnsi="Times New Roman" w:cs="Times New Roman"/>
          <w:sz w:val="24"/>
          <w:szCs w:val="24"/>
        </w:rPr>
      </w:pPr>
      <w:r w:rsidRPr="009703D0">
        <w:rPr>
          <w:rFonts w:ascii="Times New Roman" w:hAnsi="Times New Roman" w:cs="Times New Roman"/>
          <w:sz w:val="24"/>
          <w:szCs w:val="24"/>
        </w:rPr>
        <w:t xml:space="preserve">Enter the number of days you are dispensing to the patient. This is the number of days to his/her next appointment (Figure </w:t>
      </w:r>
      <w:r w:rsidR="00360C52">
        <w:rPr>
          <w:rFonts w:ascii="Times New Roman" w:hAnsi="Times New Roman" w:cs="Times New Roman"/>
          <w:sz w:val="24"/>
          <w:szCs w:val="24"/>
        </w:rPr>
        <w:t>4.</w:t>
      </w:r>
      <w:r w:rsidRPr="009703D0">
        <w:rPr>
          <w:rFonts w:ascii="Times New Roman" w:hAnsi="Times New Roman" w:cs="Times New Roman"/>
          <w:sz w:val="24"/>
          <w:szCs w:val="24"/>
        </w:rPr>
        <w:t xml:space="preserve">22 &amp; </w:t>
      </w:r>
      <w:r w:rsidR="00360C52">
        <w:rPr>
          <w:rFonts w:ascii="Times New Roman" w:hAnsi="Times New Roman" w:cs="Times New Roman"/>
          <w:sz w:val="24"/>
          <w:szCs w:val="24"/>
        </w:rPr>
        <w:t>4.</w:t>
      </w:r>
      <w:r w:rsidRPr="009703D0">
        <w:rPr>
          <w:rFonts w:ascii="Times New Roman" w:hAnsi="Times New Roman" w:cs="Times New Roman"/>
          <w:sz w:val="24"/>
          <w:szCs w:val="24"/>
        </w:rPr>
        <w:t>23). Press “ENT” to confirm if the number of days is correct.</w:t>
      </w:r>
    </w:p>
    <w:p w:rsidR="00C86E62" w:rsidRPr="009703D0" w:rsidRDefault="00C86E62" w:rsidP="00AA7A75">
      <w:pPr>
        <w:pStyle w:val="NoSpacing"/>
        <w:keepNext/>
        <w:jc w:val="center"/>
        <w:rPr>
          <w:rFonts w:ascii="Times New Roman" w:hAnsi="Times New Roman" w:cs="Times New Roman"/>
          <w:b/>
          <w:sz w:val="24"/>
          <w:szCs w:val="24"/>
        </w:rPr>
      </w:pPr>
      <w:r w:rsidRPr="009703D0">
        <w:rPr>
          <w:rFonts w:ascii="Times New Roman" w:hAnsi="Times New Roman" w:cs="Times New Roman"/>
          <w:b/>
          <w:sz w:val="24"/>
          <w:szCs w:val="24"/>
        </w:rPr>
        <w:lastRenderedPageBreak/>
        <w:t>Figure</w:t>
      </w:r>
      <w:r w:rsidR="00360C52">
        <w:rPr>
          <w:rFonts w:ascii="Times New Roman" w:hAnsi="Times New Roman" w:cs="Times New Roman"/>
          <w:b/>
          <w:sz w:val="24"/>
          <w:szCs w:val="24"/>
        </w:rPr>
        <w:t xml:space="preserve"> 4.</w:t>
      </w:r>
      <w:r w:rsidRPr="009703D0">
        <w:rPr>
          <w:rFonts w:ascii="Times New Roman" w:hAnsi="Times New Roman" w:cs="Times New Roman"/>
          <w:b/>
          <w:sz w:val="24"/>
          <w:szCs w:val="24"/>
        </w:rPr>
        <w:t>22</w:t>
      </w:r>
      <w:r w:rsidRPr="009703D0">
        <w:rPr>
          <w:rFonts w:ascii="Times New Roman" w:hAnsi="Times New Roman" w:cs="Times New Roman"/>
          <w:b/>
          <w:sz w:val="24"/>
          <w:szCs w:val="24"/>
        </w:rPr>
        <w:tab/>
      </w:r>
      <w:r w:rsidRPr="009703D0">
        <w:rPr>
          <w:rFonts w:ascii="Times New Roman" w:hAnsi="Times New Roman" w:cs="Times New Roman"/>
          <w:b/>
          <w:sz w:val="24"/>
          <w:szCs w:val="24"/>
        </w:rPr>
        <w:tab/>
      </w:r>
      <w:r w:rsidRPr="009703D0">
        <w:rPr>
          <w:rFonts w:ascii="Times New Roman" w:hAnsi="Times New Roman" w:cs="Times New Roman"/>
          <w:b/>
          <w:sz w:val="24"/>
          <w:szCs w:val="24"/>
        </w:rPr>
        <w:tab/>
      </w:r>
      <w:r w:rsidRPr="009703D0">
        <w:rPr>
          <w:rFonts w:ascii="Times New Roman" w:hAnsi="Times New Roman" w:cs="Times New Roman"/>
          <w:b/>
          <w:sz w:val="24"/>
          <w:szCs w:val="24"/>
        </w:rPr>
        <w:tab/>
      </w:r>
      <w:r w:rsidRPr="009703D0">
        <w:rPr>
          <w:rFonts w:ascii="Times New Roman" w:hAnsi="Times New Roman" w:cs="Times New Roman"/>
          <w:b/>
          <w:sz w:val="24"/>
          <w:szCs w:val="24"/>
        </w:rPr>
        <w:tab/>
      </w:r>
      <w:r w:rsidRPr="009703D0">
        <w:rPr>
          <w:rFonts w:ascii="Times New Roman" w:hAnsi="Times New Roman" w:cs="Times New Roman"/>
          <w:b/>
          <w:sz w:val="24"/>
          <w:szCs w:val="24"/>
        </w:rPr>
        <w:tab/>
        <w:t xml:space="preserve">Figure </w:t>
      </w:r>
      <w:r w:rsidR="00360C52">
        <w:rPr>
          <w:rFonts w:ascii="Times New Roman" w:hAnsi="Times New Roman" w:cs="Times New Roman"/>
          <w:b/>
          <w:sz w:val="24"/>
          <w:szCs w:val="24"/>
        </w:rPr>
        <w:t>4.</w:t>
      </w:r>
      <w:r w:rsidRPr="009703D0">
        <w:rPr>
          <w:rFonts w:ascii="Times New Roman" w:hAnsi="Times New Roman" w:cs="Times New Roman"/>
          <w:b/>
          <w:sz w:val="24"/>
          <w:szCs w:val="24"/>
        </w:rPr>
        <w:t>23</w:t>
      </w:r>
    </w:p>
    <w:p w:rsidR="00C86E62" w:rsidRPr="009703D0" w:rsidRDefault="00C86E62" w:rsidP="00A16BB5">
      <w:pPr>
        <w:pStyle w:val="NoSpacing"/>
        <w:jc w:val="center"/>
        <w:rPr>
          <w:rFonts w:ascii="Times New Roman" w:hAnsi="Times New Roman" w:cs="Times New Roman"/>
          <w:sz w:val="24"/>
          <w:szCs w:val="24"/>
        </w:rPr>
      </w:pPr>
      <w:r w:rsidRPr="009703D0">
        <w:rPr>
          <w:rFonts w:ascii="Times New Roman" w:hAnsi="Times New Roman" w:cs="Times New Roman"/>
          <w:noProof/>
          <w:sz w:val="24"/>
          <w:szCs w:val="24"/>
        </w:rPr>
        <w:drawing>
          <wp:inline distT="0" distB="0" distL="0" distR="0">
            <wp:extent cx="2781114" cy="2085975"/>
            <wp:effectExtent l="19050" t="0" r="186" b="0"/>
            <wp:docPr id="112" name="Picture 14" descr="DSC07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16.JPG"/>
                    <pic:cNvPicPr/>
                  </pic:nvPicPr>
                  <pic:blipFill>
                    <a:blip r:embed="rId110" cstate="print"/>
                    <a:stretch>
                      <a:fillRect/>
                    </a:stretch>
                  </pic:blipFill>
                  <pic:spPr>
                    <a:xfrm>
                      <a:off x="0" y="0"/>
                      <a:ext cx="2781862" cy="2086536"/>
                    </a:xfrm>
                    <a:prstGeom prst="rect">
                      <a:avLst/>
                    </a:prstGeom>
                  </pic:spPr>
                </pic:pic>
              </a:graphicData>
            </a:graphic>
          </wp:inline>
        </w:drawing>
      </w:r>
      <w:r w:rsidRPr="009703D0">
        <w:rPr>
          <w:rFonts w:ascii="Times New Roman" w:hAnsi="Times New Roman" w:cs="Times New Roman"/>
          <w:noProof/>
          <w:sz w:val="24"/>
          <w:szCs w:val="24"/>
        </w:rPr>
        <w:drawing>
          <wp:inline distT="0" distB="0" distL="0" distR="0">
            <wp:extent cx="2793812" cy="2095500"/>
            <wp:effectExtent l="19050" t="0" r="6538" b="0"/>
            <wp:docPr id="113" name="Picture 15" descr="DSC07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17.JPG"/>
                    <pic:cNvPicPr/>
                  </pic:nvPicPr>
                  <pic:blipFill>
                    <a:blip r:embed="rId111" cstate="print"/>
                    <a:stretch>
                      <a:fillRect/>
                    </a:stretch>
                  </pic:blipFill>
                  <pic:spPr>
                    <a:xfrm>
                      <a:off x="0" y="0"/>
                      <a:ext cx="2794563" cy="2096063"/>
                    </a:xfrm>
                    <a:prstGeom prst="rect">
                      <a:avLst/>
                    </a:prstGeom>
                  </pic:spPr>
                </pic:pic>
              </a:graphicData>
            </a:graphic>
          </wp:inline>
        </w:drawing>
      </w:r>
    </w:p>
    <w:p w:rsidR="00C86E62" w:rsidRPr="009703D0" w:rsidRDefault="00C86E62" w:rsidP="00A16BB5">
      <w:pPr>
        <w:pStyle w:val="NoSpacing"/>
        <w:ind w:left="720"/>
        <w:rPr>
          <w:rFonts w:ascii="Times New Roman" w:hAnsi="Times New Roman" w:cs="Times New Roman"/>
          <w:sz w:val="24"/>
          <w:szCs w:val="24"/>
        </w:rPr>
      </w:pPr>
    </w:p>
    <w:p w:rsidR="00C86E62" w:rsidRPr="009703D0" w:rsidRDefault="00C86E62" w:rsidP="00A16BB5">
      <w:pPr>
        <w:pStyle w:val="NoSpacing"/>
        <w:numPr>
          <w:ilvl w:val="0"/>
          <w:numId w:val="28"/>
        </w:numPr>
        <w:rPr>
          <w:rFonts w:ascii="Times New Roman" w:hAnsi="Times New Roman" w:cs="Times New Roman"/>
          <w:sz w:val="24"/>
          <w:szCs w:val="24"/>
        </w:rPr>
      </w:pPr>
      <w:r w:rsidRPr="009703D0">
        <w:rPr>
          <w:rFonts w:ascii="Times New Roman" w:hAnsi="Times New Roman" w:cs="Times New Roman"/>
          <w:sz w:val="24"/>
          <w:szCs w:val="24"/>
        </w:rPr>
        <w:t xml:space="preserve">The next step is to enter the medicines you are dispensing (Figure </w:t>
      </w:r>
      <w:r w:rsidR="00360C52">
        <w:rPr>
          <w:rFonts w:ascii="Times New Roman" w:hAnsi="Times New Roman" w:cs="Times New Roman"/>
          <w:sz w:val="24"/>
          <w:szCs w:val="24"/>
        </w:rPr>
        <w:t>4.</w:t>
      </w:r>
      <w:r w:rsidRPr="009703D0">
        <w:rPr>
          <w:rFonts w:ascii="Times New Roman" w:hAnsi="Times New Roman" w:cs="Times New Roman"/>
          <w:sz w:val="24"/>
          <w:szCs w:val="24"/>
        </w:rPr>
        <w:t xml:space="preserve">24). The scanners now require the medicine code to be entered. Facilities are provided with cheat sheets which contains bar codes of the medicines. The sheets can also be printed at the facilities from the medicines menu. You use the scanner to scan these bar codes thus you do not need to enter the codes manually. The scanner has 4 buttons that can be used for scanning; the user can use the button he/she is most comfortable with. The 2 buttons on each side of the device and the two buttons on the keypad marked “L” and “R” respectively. You hold the scanner upright and press one of these buttons and point to the bar code. </w:t>
      </w:r>
    </w:p>
    <w:p w:rsidR="00C86E62" w:rsidRDefault="00C86E62" w:rsidP="00AA7A75">
      <w:pPr>
        <w:pStyle w:val="NoSpacing"/>
        <w:keepNext/>
        <w:jc w:val="center"/>
        <w:rPr>
          <w:rFonts w:ascii="Times New Roman" w:hAnsi="Times New Roman" w:cs="Times New Roman"/>
          <w:b/>
          <w:sz w:val="24"/>
          <w:szCs w:val="24"/>
        </w:rPr>
      </w:pPr>
      <w:r w:rsidRPr="009703D0">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9703D0">
        <w:rPr>
          <w:rFonts w:ascii="Times New Roman" w:hAnsi="Times New Roman" w:cs="Times New Roman"/>
          <w:b/>
          <w:sz w:val="24"/>
          <w:szCs w:val="24"/>
        </w:rPr>
        <w:t>24</w:t>
      </w:r>
    </w:p>
    <w:p w:rsidR="00FB71D4" w:rsidRDefault="00FB71D4" w:rsidP="00A16BB5">
      <w:pPr>
        <w:pStyle w:val="NoSpacing"/>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822425" cy="19716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Barcode.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828925" cy="1976216"/>
                    </a:xfrm>
                    <a:prstGeom prst="rect">
                      <a:avLst/>
                    </a:prstGeom>
                  </pic:spPr>
                </pic:pic>
              </a:graphicData>
            </a:graphic>
          </wp:inline>
        </w:drawing>
      </w:r>
    </w:p>
    <w:p w:rsidR="00360C52" w:rsidRPr="009703D0" w:rsidRDefault="00360C52" w:rsidP="00A16BB5">
      <w:pPr>
        <w:pStyle w:val="NoSpacing"/>
        <w:jc w:val="center"/>
        <w:rPr>
          <w:rFonts w:ascii="Times New Roman" w:hAnsi="Times New Roman" w:cs="Times New Roman"/>
          <w:b/>
          <w:sz w:val="24"/>
          <w:szCs w:val="24"/>
        </w:rPr>
      </w:pPr>
    </w:p>
    <w:p w:rsidR="00360C52" w:rsidRDefault="00C86E62" w:rsidP="00A16BB5">
      <w:pPr>
        <w:pStyle w:val="NoSpacing"/>
        <w:rPr>
          <w:rFonts w:ascii="Times New Roman" w:hAnsi="Times New Roman" w:cs="Times New Roman"/>
          <w:sz w:val="24"/>
          <w:szCs w:val="24"/>
        </w:rPr>
      </w:pPr>
      <w:r w:rsidRPr="009703D0">
        <w:rPr>
          <w:rFonts w:ascii="Times New Roman" w:hAnsi="Times New Roman" w:cs="Times New Roman"/>
          <w:sz w:val="24"/>
          <w:szCs w:val="24"/>
        </w:rPr>
        <w:t>After scanning the medicine you will see a screen that list the medicine you have scanned. Confirm that the medicine scanned is correct by pressing “ENT”</w:t>
      </w:r>
      <w:r w:rsidR="00360C52">
        <w:rPr>
          <w:rFonts w:ascii="Times New Roman" w:hAnsi="Times New Roman" w:cs="Times New Roman"/>
          <w:sz w:val="24"/>
          <w:szCs w:val="24"/>
        </w:rPr>
        <w:t xml:space="preserve"> (Figure 4.25)</w:t>
      </w:r>
      <w:r w:rsidRPr="009703D0">
        <w:rPr>
          <w:rFonts w:ascii="Times New Roman" w:hAnsi="Times New Roman" w:cs="Times New Roman"/>
          <w:sz w:val="24"/>
          <w:szCs w:val="24"/>
        </w:rPr>
        <w:t>.</w:t>
      </w:r>
    </w:p>
    <w:p w:rsidR="00C86E62" w:rsidRPr="00FB71D4" w:rsidRDefault="00C86E62" w:rsidP="00AA7A75">
      <w:pPr>
        <w:pStyle w:val="NoSpacing"/>
        <w:keepNext/>
        <w:jc w:val="center"/>
        <w:rPr>
          <w:rFonts w:ascii="Times New Roman" w:hAnsi="Times New Roman" w:cs="Times New Roman"/>
          <w:b/>
          <w:sz w:val="24"/>
          <w:szCs w:val="24"/>
        </w:rPr>
      </w:pPr>
      <w:r w:rsidRPr="00FB71D4">
        <w:rPr>
          <w:rFonts w:ascii="Times New Roman" w:hAnsi="Times New Roman" w:cs="Times New Roman"/>
          <w:b/>
          <w:sz w:val="24"/>
          <w:szCs w:val="24"/>
        </w:rPr>
        <w:lastRenderedPageBreak/>
        <w:t xml:space="preserve">Figure </w:t>
      </w:r>
      <w:r w:rsidR="00360C52">
        <w:rPr>
          <w:rFonts w:ascii="Times New Roman" w:hAnsi="Times New Roman" w:cs="Times New Roman"/>
          <w:b/>
          <w:sz w:val="24"/>
          <w:szCs w:val="24"/>
        </w:rPr>
        <w:t>4.</w:t>
      </w:r>
      <w:r w:rsidRPr="00FB71D4">
        <w:rPr>
          <w:rFonts w:ascii="Times New Roman" w:hAnsi="Times New Roman" w:cs="Times New Roman"/>
          <w:b/>
          <w:sz w:val="24"/>
          <w:szCs w:val="24"/>
        </w:rPr>
        <w:t>25</w:t>
      </w:r>
    </w:p>
    <w:p w:rsidR="00FB71D4" w:rsidRDefault="00C86E62" w:rsidP="00A16BB5">
      <w:pPr>
        <w:pStyle w:val="NoSpacing"/>
        <w:jc w:val="center"/>
        <w:rPr>
          <w:szCs w:val="24"/>
        </w:rPr>
      </w:pPr>
      <w:r w:rsidRPr="009703D0">
        <w:rPr>
          <w:rFonts w:ascii="Times New Roman" w:hAnsi="Times New Roman" w:cs="Times New Roman"/>
          <w:noProof/>
          <w:sz w:val="24"/>
          <w:szCs w:val="24"/>
        </w:rPr>
        <w:drawing>
          <wp:inline distT="0" distB="0" distL="0" distR="0">
            <wp:extent cx="2800350" cy="1943100"/>
            <wp:effectExtent l="0" t="0" r="0" b="0"/>
            <wp:docPr id="115" name="Picture 29" descr="DSC07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26.JPG"/>
                    <pic:cNvPicPr/>
                  </pic:nvPicPr>
                  <pic:blipFill>
                    <a:blip r:embed="rId113" cstate="print"/>
                    <a:stretch>
                      <a:fillRect/>
                    </a:stretch>
                  </pic:blipFill>
                  <pic:spPr>
                    <a:xfrm>
                      <a:off x="0" y="0"/>
                      <a:ext cx="2801102" cy="1943622"/>
                    </a:xfrm>
                    <a:prstGeom prst="rect">
                      <a:avLst/>
                    </a:prstGeom>
                  </pic:spPr>
                </pic:pic>
              </a:graphicData>
            </a:graphic>
          </wp:inline>
        </w:drawing>
      </w:r>
    </w:p>
    <w:p w:rsidR="00360C52" w:rsidRDefault="00360C52" w:rsidP="00A16BB5">
      <w:pPr>
        <w:pStyle w:val="NoSpacing"/>
        <w:jc w:val="center"/>
        <w:rPr>
          <w:szCs w:val="24"/>
        </w:rPr>
      </w:pPr>
    </w:p>
    <w:p w:rsidR="00C86E62" w:rsidRPr="009703D0" w:rsidRDefault="00C86E62" w:rsidP="00A16BB5">
      <w:pPr>
        <w:pStyle w:val="NoSpacing"/>
        <w:numPr>
          <w:ilvl w:val="0"/>
          <w:numId w:val="28"/>
        </w:numPr>
        <w:rPr>
          <w:rFonts w:ascii="Times New Roman" w:hAnsi="Times New Roman" w:cs="Times New Roman"/>
          <w:sz w:val="24"/>
          <w:szCs w:val="24"/>
        </w:rPr>
      </w:pPr>
      <w:r w:rsidRPr="009703D0">
        <w:rPr>
          <w:rFonts w:ascii="Times New Roman" w:hAnsi="Times New Roman" w:cs="Times New Roman"/>
          <w:sz w:val="24"/>
          <w:szCs w:val="24"/>
        </w:rPr>
        <w:t xml:space="preserve">The next step is to enter your pill count and press “ENT”. Number of pills the patient still have left over from the previous dispensing. (Figure </w:t>
      </w:r>
      <w:r w:rsidR="00360C52">
        <w:rPr>
          <w:rFonts w:ascii="Times New Roman" w:hAnsi="Times New Roman" w:cs="Times New Roman"/>
          <w:sz w:val="24"/>
          <w:szCs w:val="24"/>
        </w:rPr>
        <w:t>4.</w:t>
      </w:r>
      <w:r w:rsidRPr="009703D0">
        <w:rPr>
          <w:rFonts w:ascii="Times New Roman" w:hAnsi="Times New Roman" w:cs="Times New Roman"/>
          <w:sz w:val="24"/>
          <w:szCs w:val="24"/>
        </w:rPr>
        <w:t xml:space="preserve">26). Press “ENT” to confirm the pill count is correct (Figure </w:t>
      </w:r>
      <w:r w:rsidR="00360C52">
        <w:rPr>
          <w:rFonts w:ascii="Times New Roman" w:hAnsi="Times New Roman" w:cs="Times New Roman"/>
          <w:sz w:val="24"/>
          <w:szCs w:val="24"/>
        </w:rPr>
        <w:t>4.</w:t>
      </w:r>
      <w:r w:rsidRPr="009703D0">
        <w:rPr>
          <w:rFonts w:ascii="Times New Roman" w:hAnsi="Times New Roman" w:cs="Times New Roman"/>
          <w:sz w:val="24"/>
          <w:szCs w:val="24"/>
        </w:rPr>
        <w:t>27).</w:t>
      </w:r>
    </w:p>
    <w:p w:rsidR="00C86E62" w:rsidRPr="005A3D7E" w:rsidRDefault="00C86E62" w:rsidP="00A16BB5">
      <w:pPr>
        <w:pStyle w:val="NoSpacing"/>
        <w:ind w:left="720"/>
        <w:rPr>
          <w:rFonts w:ascii="Times New Roman" w:hAnsi="Times New Roman" w:cs="Times New Roman"/>
          <w:sz w:val="16"/>
          <w:szCs w:val="16"/>
        </w:rPr>
      </w:pPr>
    </w:p>
    <w:p w:rsidR="00C86E62" w:rsidRPr="00FB71D4" w:rsidRDefault="00C86E62" w:rsidP="00AA7A75">
      <w:pPr>
        <w:pStyle w:val="NoSpacing"/>
        <w:keepNext/>
        <w:ind w:firstLine="357"/>
        <w:jc w:val="center"/>
        <w:rPr>
          <w:rFonts w:ascii="Times New Roman" w:hAnsi="Times New Roman" w:cs="Times New Roman"/>
          <w:b/>
          <w:sz w:val="24"/>
          <w:szCs w:val="24"/>
        </w:rPr>
      </w:pPr>
      <w:r w:rsidRPr="00FB71D4">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FB71D4">
        <w:rPr>
          <w:rFonts w:ascii="Times New Roman" w:hAnsi="Times New Roman" w:cs="Times New Roman"/>
          <w:b/>
          <w:sz w:val="24"/>
          <w:szCs w:val="24"/>
        </w:rPr>
        <w:t>26</w:t>
      </w:r>
      <w:r w:rsidRPr="00FB71D4">
        <w:rPr>
          <w:rFonts w:ascii="Times New Roman" w:hAnsi="Times New Roman" w:cs="Times New Roman"/>
          <w:b/>
          <w:sz w:val="24"/>
          <w:szCs w:val="24"/>
        </w:rPr>
        <w:tab/>
      </w:r>
      <w:r w:rsidRPr="00FB71D4">
        <w:rPr>
          <w:rFonts w:ascii="Times New Roman" w:hAnsi="Times New Roman" w:cs="Times New Roman"/>
          <w:b/>
          <w:sz w:val="24"/>
          <w:szCs w:val="24"/>
        </w:rPr>
        <w:tab/>
      </w:r>
      <w:r w:rsidRPr="00FB71D4">
        <w:rPr>
          <w:rFonts w:ascii="Times New Roman" w:hAnsi="Times New Roman" w:cs="Times New Roman"/>
          <w:b/>
          <w:sz w:val="24"/>
          <w:szCs w:val="24"/>
        </w:rPr>
        <w:tab/>
      </w:r>
      <w:r w:rsidRPr="00FB71D4">
        <w:rPr>
          <w:rFonts w:ascii="Times New Roman" w:hAnsi="Times New Roman" w:cs="Times New Roman"/>
          <w:b/>
          <w:sz w:val="24"/>
          <w:szCs w:val="24"/>
        </w:rPr>
        <w:tab/>
      </w:r>
      <w:r w:rsidR="00FB71D4">
        <w:rPr>
          <w:rFonts w:ascii="Times New Roman" w:hAnsi="Times New Roman" w:cs="Times New Roman"/>
          <w:b/>
          <w:sz w:val="24"/>
          <w:szCs w:val="24"/>
        </w:rPr>
        <w:tab/>
      </w:r>
      <w:r w:rsidRPr="00FB71D4">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FB71D4">
        <w:rPr>
          <w:rFonts w:ascii="Times New Roman" w:hAnsi="Times New Roman" w:cs="Times New Roman"/>
          <w:b/>
          <w:sz w:val="24"/>
          <w:szCs w:val="24"/>
        </w:rPr>
        <w:t>27</w:t>
      </w:r>
    </w:p>
    <w:p w:rsidR="00C86E62" w:rsidRPr="009703D0" w:rsidRDefault="00C86E62" w:rsidP="00A16BB5">
      <w:pPr>
        <w:pStyle w:val="NoSpacing"/>
        <w:jc w:val="center"/>
        <w:rPr>
          <w:rFonts w:ascii="Times New Roman" w:hAnsi="Times New Roman" w:cs="Times New Roman"/>
          <w:sz w:val="24"/>
          <w:szCs w:val="24"/>
        </w:rPr>
      </w:pPr>
      <w:r w:rsidRPr="009703D0">
        <w:rPr>
          <w:rFonts w:ascii="Times New Roman" w:hAnsi="Times New Roman" w:cs="Times New Roman"/>
          <w:noProof/>
          <w:sz w:val="24"/>
          <w:szCs w:val="24"/>
        </w:rPr>
        <w:drawing>
          <wp:inline distT="0" distB="0" distL="0" distR="0">
            <wp:extent cx="2666820" cy="2000250"/>
            <wp:effectExtent l="19050" t="0" r="180" b="0"/>
            <wp:docPr id="116" name="Picture 31" descr="DSC07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28.JPG"/>
                    <pic:cNvPicPr/>
                  </pic:nvPicPr>
                  <pic:blipFill>
                    <a:blip r:embed="rId114" cstate="print"/>
                    <a:stretch>
                      <a:fillRect/>
                    </a:stretch>
                  </pic:blipFill>
                  <pic:spPr>
                    <a:xfrm>
                      <a:off x="0" y="0"/>
                      <a:ext cx="2667716" cy="2000922"/>
                    </a:xfrm>
                    <a:prstGeom prst="rect">
                      <a:avLst/>
                    </a:prstGeom>
                  </pic:spPr>
                </pic:pic>
              </a:graphicData>
            </a:graphic>
          </wp:inline>
        </w:drawing>
      </w:r>
      <w:r w:rsidRPr="009703D0">
        <w:rPr>
          <w:rFonts w:ascii="Times New Roman" w:hAnsi="Times New Roman" w:cs="Times New Roman"/>
          <w:noProof/>
          <w:sz w:val="24"/>
          <w:szCs w:val="24"/>
        </w:rPr>
        <w:drawing>
          <wp:inline distT="0" distB="0" distL="0" distR="0">
            <wp:extent cx="2679520" cy="2009775"/>
            <wp:effectExtent l="19050" t="0" r="6530" b="0"/>
            <wp:docPr id="117" name="Picture 32" descr="DSC07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29.JPG"/>
                    <pic:cNvPicPr/>
                  </pic:nvPicPr>
                  <pic:blipFill>
                    <a:blip r:embed="rId115" cstate="print"/>
                    <a:stretch>
                      <a:fillRect/>
                    </a:stretch>
                  </pic:blipFill>
                  <pic:spPr>
                    <a:xfrm>
                      <a:off x="0" y="0"/>
                      <a:ext cx="2680240" cy="2010315"/>
                    </a:xfrm>
                    <a:prstGeom prst="rect">
                      <a:avLst/>
                    </a:prstGeom>
                  </pic:spPr>
                </pic:pic>
              </a:graphicData>
            </a:graphic>
          </wp:inline>
        </w:drawing>
      </w:r>
    </w:p>
    <w:p w:rsidR="00C86E62" w:rsidRPr="009703D0" w:rsidRDefault="00C86E62" w:rsidP="00A16BB5">
      <w:pPr>
        <w:pStyle w:val="NoSpacing"/>
        <w:ind w:left="720"/>
        <w:rPr>
          <w:rFonts w:ascii="Times New Roman" w:hAnsi="Times New Roman" w:cs="Times New Roman"/>
          <w:sz w:val="24"/>
          <w:szCs w:val="24"/>
        </w:rPr>
      </w:pPr>
    </w:p>
    <w:p w:rsidR="00C86E62" w:rsidRDefault="00C86E62" w:rsidP="00A16BB5">
      <w:pPr>
        <w:pStyle w:val="NoSpacing"/>
        <w:ind w:left="720"/>
        <w:rPr>
          <w:rFonts w:ascii="Times New Roman" w:hAnsi="Times New Roman" w:cs="Times New Roman"/>
          <w:sz w:val="24"/>
          <w:szCs w:val="24"/>
        </w:rPr>
      </w:pPr>
      <w:r w:rsidRPr="009703D0">
        <w:rPr>
          <w:rFonts w:ascii="Times New Roman" w:hAnsi="Times New Roman" w:cs="Times New Roman"/>
          <w:sz w:val="24"/>
          <w:szCs w:val="24"/>
        </w:rPr>
        <w:t>The next step is to enter the quantity you are dispensing (number of tablets) to the patient and press “ENT”. This depends on the number of days you are dispensing and the dosage prescribed by the d</w:t>
      </w:r>
      <w:r w:rsidR="005A3D7E">
        <w:rPr>
          <w:rFonts w:ascii="Times New Roman" w:hAnsi="Times New Roman" w:cs="Times New Roman"/>
          <w:sz w:val="24"/>
          <w:szCs w:val="24"/>
        </w:rPr>
        <w:t>octor</w:t>
      </w:r>
      <w:r w:rsidRPr="009703D0">
        <w:rPr>
          <w:rFonts w:ascii="Times New Roman" w:hAnsi="Times New Roman" w:cs="Times New Roman"/>
          <w:sz w:val="24"/>
          <w:szCs w:val="24"/>
        </w:rPr>
        <w:t xml:space="preserve"> </w:t>
      </w:r>
      <w:r w:rsidR="00FB71D4">
        <w:rPr>
          <w:rFonts w:ascii="Times New Roman" w:hAnsi="Times New Roman" w:cs="Times New Roman"/>
          <w:sz w:val="24"/>
          <w:szCs w:val="24"/>
        </w:rPr>
        <w:t>(</w:t>
      </w:r>
      <w:r w:rsidRPr="009703D0">
        <w:rPr>
          <w:rFonts w:ascii="Times New Roman" w:hAnsi="Times New Roman" w:cs="Times New Roman"/>
          <w:sz w:val="24"/>
          <w:szCs w:val="24"/>
        </w:rPr>
        <w:t xml:space="preserve">Figure </w:t>
      </w:r>
      <w:r w:rsidR="005A3D7E">
        <w:rPr>
          <w:rFonts w:ascii="Times New Roman" w:hAnsi="Times New Roman" w:cs="Times New Roman"/>
          <w:sz w:val="24"/>
          <w:szCs w:val="24"/>
        </w:rPr>
        <w:t>4.</w:t>
      </w:r>
      <w:r w:rsidRPr="009703D0">
        <w:rPr>
          <w:rFonts w:ascii="Times New Roman" w:hAnsi="Times New Roman" w:cs="Times New Roman"/>
          <w:sz w:val="24"/>
          <w:szCs w:val="24"/>
        </w:rPr>
        <w:t xml:space="preserve">28 &amp; </w:t>
      </w:r>
      <w:r w:rsidR="005A3D7E">
        <w:rPr>
          <w:rFonts w:ascii="Times New Roman" w:hAnsi="Times New Roman" w:cs="Times New Roman"/>
          <w:sz w:val="24"/>
          <w:szCs w:val="24"/>
        </w:rPr>
        <w:t>4.</w:t>
      </w:r>
      <w:r w:rsidRPr="009703D0">
        <w:rPr>
          <w:rFonts w:ascii="Times New Roman" w:hAnsi="Times New Roman" w:cs="Times New Roman"/>
          <w:sz w:val="24"/>
          <w:szCs w:val="24"/>
        </w:rPr>
        <w:t>29). Press “ENT” to confirm that the quantity dispensed is correct (Figure 29).</w:t>
      </w:r>
    </w:p>
    <w:p w:rsidR="00C86E62" w:rsidRPr="00FB71D4" w:rsidRDefault="00C86E62" w:rsidP="00AA7A75">
      <w:pPr>
        <w:pStyle w:val="NoSpacing"/>
        <w:keepNext/>
        <w:ind w:left="720"/>
        <w:jc w:val="center"/>
        <w:rPr>
          <w:rFonts w:ascii="Times New Roman" w:hAnsi="Times New Roman" w:cs="Times New Roman"/>
          <w:b/>
          <w:sz w:val="24"/>
          <w:szCs w:val="24"/>
        </w:rPr>
      </w:pPr>
      <w:r w:rsidRPr="00FB71D4">
        <w:rPr>
          <w:rFonts w:ascii="Times New Roman" w:hAnsi="Times New Roman" w:cs="Times New Roman"/>
          <w:b/>
          <w:sz w:val="24"/>
          <w:szCs w:val="24"/>
        </w:rPr>
        <w:lastRenderedPageBreak/>
        <w:t xml:space="preserve">Figure </w:t>
      </w:r>
      <w:r w:rsidR="005A3D7E">
        <w:rPr>
          <w:rFonts w:ascii="Times New Roman" w:hAnsi="Times New Roman" w:cs="Times New Roman"/>
          <w:b/>
          <w:sz w:val="24"/>
          <w:szCs w:val="24"/>
        </w:rPr>
        <w:t>4.28</w:t>
      </w:r>
      <w:r w:rsidR="005A3D7E">
        <w:rPr>
          <w:rFonts w:ascii="Times New Roman" w:hAnsi="Times New Roman" w:cs="Times New Roman"/>
          <w:b/>
          <w:sz w:val="24"/>
          <w:szCs w:val="24"/>
        </w:rPr>
        <w:tab/>
      </w:r>
      <w:r w:rsidR="005A3D7E">
        <w:rPr>
          <w:rFonts w:ascii="Times New Roman" w:hAnsi="Times New Roman" w:cs="Times New Roman"/>
          <w:b/>
          <w:sz w:val="24"/>
          <w:szCs w:val="24"/>
        </w:rPr>
        <w:tab/>
      </w:r>
      <w:r w:rsidR="005A3D7E">
        <w:rPr>
          <w:rFonts w:ascii="Times New Roman" w:hAnsi="Times New Roman" w:cs="Times New Roman"/>
          <w:b/>
          <w:sz w:val="24"/>
          <w:szCs w:val="24"/>
        </w:rPr>
        <w:tab/>
      </w:r>
      <w:r w:rsidR="005A3D7E">
        <w:rPr>
          <w:rFonts w:ascii="Times New Roman" w:hAnsi="Times New Roman" w:cs="Times New Roman"/>
          <w:b/>
          <w:sz w:val="24"/>
          <w:szCs w:val="24"/>
        </w:rPr>
        <w:tab/>
      </w:r>
      <w:r w:rsidR="005A3D7E">
        <w:rPr>
          <w:rFonts w:ascii="Times New Roman" w:hAnsi="Times New Roman" w:cs="Times New Roman"/>
          <w:b/>
          <w:sz w:val="24"/>
          <w:szCs w:val="24"/>
        </w:rPr>
        <w:tab/>
      </w:r>
      <w:r w:rsidRPr="00FB71D4">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FB71D4">
        <w:rPr>
          <w:rFonts w:ascii="Times New Roman" w:hAnsi="Times New Roman" w:cs="Times New Roman"/>
          <w:b/>
          <w:sz w:val="24"/>
          <w:szCs w:val="24"/>
        </w:rPr>
        <w:t>29</w:t>
      </w:r>
    </w:p>
    <w:p w:rsidR="005A3D7E" w:rsidRDefault="00C86E62" w:rsidP="00A16BB5">
      <w:pPr>
        <w:pStyle w:val="NoSpacing"/>
        <w:jc w:val="center"/>
        <w:rPr>
          <w:rFonts w:ascii="Times New Roman" w:hAnsi="Times New Roman" w:cs="Times New Roman"/>
          <w:sz w:val="24"/>
          <w:szCs w:val="24"/>
        </w:rPr>
      </w:pPr>
      <w:r w:rsidRPr="009703D0">
        <w:rPr>
          <w:rFonts w:ascii="Times New Roman" w:hAnsi="Times New Roman" w:cs="Times New Roman"/>
          <w:noProof/>
          <w:sz w:val="24"/>
          <w:szCs w:val="24"/>
        </w:rPr>
        <w:drawing>
          <wp:inline distT="0" distB="0" distL="0" distR="0">
            <wp:extent cx="2654122" cy="1990725"/>
            <wp:effectExtent l="0" t="0" r="0" b="0"/>
            <wp:docPr id="118" name="Picture 33" descr="DSC07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30.JPG"/>
                    <pic:cNvPicPr/>
                  </pic:nvPicPr>
                  <pic:blipFill>
                    <a:blip r:embed="rId116" cstate="print"/>
                    <a:stretch>
                      <a:fillRect/>
                    </a:stretch>
                  </pic:blipFill>
                  <pic:spPr>
                    <a:xfrm>
                      <a:off x="0" y="0"/>
                      <a:ext cx="2654835" cy="1991260"/>
                    </a:xfrm>
                    <a:prstGeom prst="rect">
                      <a:avLst/>
                    </a:prstGeom>
                  </pic:spPr>
                </pic:pic>
              </a:graphicData>
            </a:graphic>
          </wp:inline>
        </w:drawing>
      </w:r>
      <w:r w:rsidRPr="009703D0">
        <w:rPr>
          <w:rFonts w:ascii="Times New Roman" w:hAnsi="Times New Roman" w:cs="Times New Roman"/>
          <w:noProof/>
          <w:sz w:val="24"/>
          <w:szCs w:val="24"/>
        </w:rPr>
        <w:drawing>
          <wp:inline distT="0" distB="0" distL="0" distR="0">
            <wp:extent cx="2667000" cy="2000384"/>
            <wp:effectExtent l="0" t="0" r="0" b="0"/>
            <wp:docPr id="119" name="Picture 35" descr="DSC07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31.JPG"/>
                    <pic:cNvPicPr/>
                  </pic:nvPicPr>
                  <pic:blipFill>
                    <a:blip r:embed="rId117" cstate="print"/>
                    <a:stretch>
                      <a:fillRect/>
                    </a:stretch>
                  </pic:blipFill>
                  <pic:spPr>
                    <a:xfrm>
                      <a:off x="0" y="0"/>
                      <a:ext cx="2676950" cy="2007847"/>
                    </a:xfrm>
                    <a:prstGeom prst="rect">
                      <a:avLst/>
                    </a:prstGeom>
                  </pic:spPr>
                </pic:pic>
              </a:graphicData>
            </a:graphic>
          </wp:inline>
        </w:drawing>
      </w:r>
    </w:p>
    <w:p w:rsidR="005A3D7E" w:rsidRDefault="005A3D7E" w:rsidP="00A16BB5">
      <w:pPr>
        <w:rPr>
          <w:rFonts w:eastAsiaTheme="minorEastAsia"/>
          <w:szCs w:val="24"/>
          <w:lang w:val="en-ZA" w:eastAsia="en-ZA"/>
        </w:rPr>
      </w:pPr>
    </w:p>
    <w:p w:rsidR="00C86E62" w:rsidRPr="009703D0" w:rsidRDefault="00C86E62" w:rsidP="00A16BB5">
      <w:pPr>
        <w:pStyle w:val="NoSpacing"/>
        <w:numPr>
          <w:ilvl w:val="0"/>
          <w:numId w:val="28"/>
        </w:numPr>
        <w:rPr>
          <w:rFonts w:ascii="Times New Roman" w:hAnsi="Times New Roman" w:cs="Times New Roman"/>
          <w:sz w:val="24"/>
          <w:szCs w:val="24"/>
        </w:rPr>
      </w:pPr>
      <w:r w:rsidRPr="009703D0">
        <w:rPr>
          <w:rFonts w:ascii="Times New Roman" w:hAnsi="Times New Roman" w:cs="Times New Roman"/>
          <w:sz w:val="24"/>
          <w:szCs w:val="24"/>
        </w:rPr>
        <w:t>The screen of the device will now return to where you enter the medicine code. If you have more than one medicine to dispense to the patient, repeat steps 5 to 8 for the next medicine.</w:t>
      </w:r>
    </w:p>
    <w:p w:rsidR="00C86E62" w:rsidRPr="009703D0" w:rsidRDefault="00C86E62" w:rsidP="00A16BB5">
      <w:pPr>
        <w:pStyle w:val="NoSpacing"/>
        <w:numPr>
          <w:ilvl w:val="0"/>
          <w:numId w:val="28"/>
        </w:numPr>
        <w:rPr>
          <w:rFonts w:ascii="Times New Roman" w:hAnsi="Times New Roman" w:cs="Times New Roman"/>
          <w:sz w:val="24"/>
          <w:szCs w:val="24"/>
        </w:rPr>
      </w:pPr>
      <w:r w:rsidRPr="009703D0">
        <w:rPr>
          <w:rFonts w:ascii="Times New Roman" w:hAnsi="Times New Roman" w:cs="Times New Roman"/>
          <w:sz w:val="24"/>
          <w:szCs w:val="24"/>
        </w:rPr>
        <w:t>To continue to the next patient, press “CLR” two times to reach the screen to enter the ART number of the next patient and continue dispensing following the steps described above.</w:t>
      </w:r>
    </w:p>
    <w:p w:rsidR="00FB71D4" w:rsidRPr="005A3D7E" w:rsidRDefault="00FB71D4" w:rsidP="00A16BB5">
      <w:pPr>
        <w:rPr>
          <w:rFonts w:eastAsiaTheme="minorEastAsia"/>
          <w:b/>
          <w:sz w:val="16"/>
          <w:szCs w:val="16"/>
          <w:lang w:val="en-ZA" w:eastAsia="en-ZA"/>
        </w:rPr>
      </w:pPr>
    </w:p>
    <w:p w:rsidR="00C86E62" w:rsidRPr="00FD21D0" w:rsidRDefault="00C86E62" w:rsidP="00FD21D0">
      <w:pPr>
        <w:pStyle w:val="Heading3"/>
        <w:numPr>
          <w:ilvl w:val="1"/>
          <w:numId w:val="36"/>
        </w:numPr>
        <w:spacing w:before="0" w:after="120"/>
        <w:ind w:left="567" w:hanging="567"/>
        <w:rPr>
          <w:rFonts w:ascii="Times New Roman" w:hAnsi="Times New Roman" w:cs="Times New Roman"/>
          <w:color w:val="auto"/>
        </w:rPr>
      </w:pPr>
      <w:bookmarkStart w:id="44" w:name="_Toc329175759"/>
      <w:r w:rsidRPr="00FD21D0">
        <w:rPr>
          <w:rFonts w:ascii="Times New Roman" w:hAnsi="Times New Roman" w:cs="Times New Roman"/>
          <w:color w:val="auto"/>
        </w:rPr>
        <w:t>Transferring Dispensing Data to computer</w:t>
      </w:r>
      <w:bookmarkEnd w:id="44"/>
    </w:p>
    <w:p w:rsidR="00C86E62" w:rsidRPr="00FB71D4" w:rsidRDefault="00C86E62" w:rsidP="00A16BB5">
      <w:pPr>
        <w:pStyle w:val="NoSpacing"/>
        <w:rPr>
          <w:rFonts w:ascii="Times New Roman" w:hAnsi="Times New Roman" w:cs="Times New Roman"/>
          <w:sz w:val="24"/>
          <w:szCs w:val="24"/>
        </w:rPr>
      </w:pPr>
      <w:r w:rsidRPr="00FB71D4">
        <w:rPr>
          <w:rFonts w:ascii="Times New Roman" w:hAnsi="Times New Roman" w:cs="Times New Roman"/>
          <w:sz w:val="24"/>
          <w:szCs w:val="24"/>
        </w:rPr>
        <w:t>Upon returning from outreach you need to send the dispensing data done at outreach to the computer in order to update patient records on the EDT.</w:t>
      </w:r>
    </w:p>
    <w:p w:rsidR="00C86E62" w:rsidRPr="00FB71D4" w:rsidRDefault="00C86E62" w:rsidP="00A16BB5">
      <w:pPr>
        <w:pStyle w:val="NoSpacing"/>
        <w:rPr>
          <w:rFonts w:ascii="Times New Roman" w:hAnsi="Times New Roman" w:cs="Times New Roman"/>
          <w:b/>
          <w:sz w:val="24"/>
          <w:szCs w:val="24"/>
        </w:rPr>
      </w:pPr>
      <w:r w:rsidRPr="00FB71D4">
        <w:rPr>
          <w:rFonts w:ascii="Times New Roman" w:hAnsi="Times New Roman" w:cs="Times New Roman"/>
          <w:b/>
          <w:sz w:val="24"/>
          <w:szCs w:val="24"/>
        </w:rPr>
        <w:t>Scanner</w:t>
      </w:r>
    </w:p>
    <w:p w:rsidR="00C86E62" w:rsidRPr="00FB71D4" w:rsidRDefault="00C86E62" w:rsidP="00A16BB5">
      <w:pPr>
        <w:pStyle w:val="NoSpacing"/>
        <w:numPr>
          <w:ilvl w:val="0"/>
          <w:numId w:val="29"/>
        </w:numPr>
        <w:rPr>
          <w:rFonts w:ascii="Times New Roman" w:hAnsi="Times New Roman" w:cs="Times New Roman"/>
          <w:sz w:val="24"/>
          <w:szCs w:val="24"/>
        </w:rPr>
      </w:pPr>
      <w:r w:rsidRPr="00FB71D4">
        <w:rPr>
          <w:rFonts w:ascii="Times New Roman" w:hAnsi="Times New Roman" w:cs="Times New Roman"/>
          <w:sz w:val="24"/>
          <w:szCs w:val="24"/>
        </w:rPr>
        <w:t xml:space="preserve">On the main menu screen you will see the option number 2 “SEND DATA” now appears below “1 – Dispense Medicine”.(Figure </w:t>
      </w:r>
      <w:r w:rsidR="005A3D7E">
        <w:rPr>
          <w:rFonts w:ascii="Times New Roman" w:hAnsi="Times New Roman" w:cs="Times New Roman"/>
          <w:sz w:val="24"/>
          <w:szCs w:val="24"/>
        </w:rPr>
        <w:t>4.</w:t>
      </w:r>
      <w:r w:rsidRPr="00FB71D4">
        <w:rPr>
          <w:rFonts w:ascii="Times New Roman" w:hAnsi="Times New Roman" w:cs="Times New Roman"/>
          <w:sz w:val="24"/>
          <w:szCs w:val="24"/>
        </w:rPr>
        <w:t xml:space="preserve">30).  This means that data are currently stored on the device. </w:t>
      </w:r>
      <w:r w:rsidRPr="00FB71D4">
        <w:rPr>
          <w:rFonts w:ascii="Times New Roman" w:hAnsi="Times New Roman" w:cs="Times New Roman"/>
          <w:b/>
          <w:sz w:val="24"/>
          <w:szCs w:val="24"/>
        </w:rPr>
        <w:t xml:space="preserve">Note: </w:t>
      </w:r>
      <w:r w:rsidRPr="00FB71D4">
        <w:rPr>
          <w:rFonts w:ascii="Times New Roman" w:hAnsi="Times New Roman" w:cs="Times New Roman"/>
          <w:sz w:val="24"/>
          <w:szCs w:val="24"/>
        </w:rPr>
        <w:t>You will not be able to upload data again on the scanner until you have downloaded the existing data to the computer.</w:t>
      </w:r>
    </w:p>
    <w:p w:rsidR="00C86E62" w:rsidRPr="00FB71D4" w:rsidRDefault="00C86E62" w:rsidP="00A16BB5">
      <w:pPr>
        <w:pStyle w:val="NoSpacing"/>
        <w:numPr>
          <w:ilvl w:val="0"/>
          <w:numId w:val="29"/>
        </w:numPr>
        <w:rPr>
          <w:rFonts w:ascii="Times New Roman" w:hAnsi="Times New Roman" w:cs="Times New Roman"/>
          <w:sz w:val="24"/>
          <w:szCs w:val="24"/>
        </w:rPr>
      </w:pPr>
      <w:r w:rsidRPr="00FB71D4">
        <w:rPr>
          <w:rFonts w:ascii="Times New Roman" w:hAnsi="Times New Roman" w:cs="Times New Roman"/>
          <w:sz w:val="24"/>
          <w:szCs w:val="24"/>
        </w:rPr>
        <w:t xml:space="preserve">The first step in transferring data to the computer is to establish a connection between device and computer. Put the scanner into the cradle. Press 2 and enter the password (Figure </w:t>
      </w:r>
      <w:r w:rsidR="005A3D7E">
        <w:rPr>
          <w:rFonts w:ascii="Times New Roman" w:hAnsi="Times New Roman" w:cs="Times New Roman"/>
          <w:sz w:val="24"/>
          <w:szCs w:val="24"/>
        </w:rPr>
        <w:t>4.</w:t>
      </w:r>
      <w:r w:rsidRPr="00FB71D4">
        <w:rPr>
          <w:rFonts w:ascii="Times New Roman" w:hAnsi="Times New Roman" w:cs="Times New Roman"/>
          <w:sz w:val="24"/>
          <w:szCs w:val="24"/>
        </w:rPr>
        <w:t>31) and press “ENT”.</w:t>
      </w:r>
    </w:p>
    <w:p w:rsidR="00C86E62" w:rsidRPr="005A3D7E" w:rsidRDefault="00C86E62" w:rsidP="00A16BB5">
      <w:pPr>
        <w:pStyle w:val="NoSpacing"/>
        <w:ind w:left="720"/>
        <w:rPr>
          <w:rFonts w:ascii="Times New Roman" w:hAnsi="Times New Roman" w:cs="Times New Roman"/>
          <w:sz w:val="16"/>
          <w:szCs w:val="16"/>
        </w:rPr>
      </w:pPr>
    </w:p>
    <w:p w:rsidR="00C86E62" w:rsidRPr="00FB71D4" w:rsidRDefault="00C86E62" w:rsidP="00AA7A75">
      <w:pPr>
        <w:pStyle w:val="NoSpacing"/>
        <w:keepNext/>
        <w:ind w:left="720"/>
        <w:jc w:val="center"/>
        <w:rPr>
          <w:rFonts w:ascii="Times New Roman" w:hAnsi="Times New Roman" w:cs="Times New Roman"/>
          <w:b/>
          <w:sz w:val="24"/>
          <w:szCs w:val="24"/>
        </w:rPr>
      </w:pPr>
      <w:r w:rsidRPr="00FB71D4">
        <w:rPr>
          <w:rFonts w:ascii="Times New Roman" w:hAnsi="Times New Roman" w:cs="Times New Roman"/>
          <w:b/>
          <w:sz w:val="24"/>
          <w:szCs w:val="24"/>
        </w:rPr>
        <w:lastRenderedPageBreak/>
        <w:t xml:space="preserve">Figure </w:t>
      </w:r>
      <w:r w:rsidR="005A3D7E">
        <w:rPr>
          <w:rFonts w:ascii="Times New Roman" w:hAnsi="Times New Roman" w:cs="Times New Roman"/>
          <w:b/>
          <w:sz w:val="24"/>
          <w:szCs w:val="24"/>
        </w:rPr>
        <w:t>4.</w:t>
      </w:r>
      <w:r w:rsidRPr="00FB71D4">
        <w:rPr>
          <w:rFonts w:ascii="Times New Roman" w:hAnsi="Times New Roman" w:cs="Times New Roman"/>
          <w:b/>
          <w:sz w:val="24"/>
          <w:szCs w:val="24"/>
        </w:rPr>
        <w:t>30</w:t>
      </w:r>
      <w:r w:rsidRPr="00FB71D4">
        <w:rPr>
          <w:rFonts w:ascii="Times New Roman" w:hAnsi="Times New Roman" w:cs="Times New Roman"/>
          <w:b/>
          <w:sz w:val="24"/>
          <w:szCs w:val="24"/>
        </w:rPr>
        <w:tab/>
      </w:r>
      <w:r w:rsidRPr="00FB71D4">
        <w:rPr>
          <w:rFonts w:ascii="Times New Roman" w:hAnsi="Times New Roman" w:cs="Times New Roman"/>
          <w:b/>
          <w:sz w:val="24"/>
          <w:szCs w:val="24"/>
        </w:rPr>
        <w:tab/>
      </w:r>
      <w:r w:rsidRPr="00FB71D4">
        <w:rPr>
          <w:rFonts w:ascii="Times New Roman" w:hAnsi="Times New Roman" w:cs="Times New Roman"/>
          <w:b/>
          <w:sz w:val="24"/>
          <w:szCs w:val="24"/>
        </w:rPr>
        <w:tab/>
      </w:r>
      <w:r w:rsidRPr="00FB71D4">
        <w:rPr>
          <w:rFonts w:ascii="Times New Roman" w:hAnsi="Times New Roman" w:cs="Times New Roman"/>
          <w:b/>
          <w:sz w:val="24"/>
          <w:szCs w:val="24"/>
        </w:rPr>
        <w:tab/>
      </w:r>
      <w:r w:rsidRPr="00FB71D4">
        <w:rPr>
          <w:rFonts w:ascii="Times New Roman" w:hAnsi="Times New Roman" w:cs="Times New Roman"/>
          <w:b/>
          <w:sz w:val="24"/>
          <w:szCs w:val="24"/>
        </w:rPr>
        <w:tab/>
        <w:t xml:space="preserve">Figure </w:t>
      </w:r>
      <w:r w:rsidR="005A3D7E">
        <w:rPr>
          <w:rFonts w:ascii="Times New Roman" w:hAnsi="Times New Roman" w:cs="Times New Roman"/>
          <w:b/>
          <w:sz w:val="24"/>
          <w:szCs w:val="24"/>
        </w:rPr>
        <w:t>4.</w:t>
      </w:r>
      <w:r w:rsidRPr="00FB71D4">
        <w:rPr>
          <w:rFonts w:ascii="Times New Roman" w:hAnsi="Times New Roman" w:cs="Times New Roman"/>
          <w:b/>
          <w:sz w:val="24"/>
          <w:szCs w:val="24"/>
        </w:rPr>
        <w:t>31</w:t>
      </w:r>
    </w:p>
    <w:p w:rsidR="00C86E62" w:rsidRDefault="00C86E62" w:rsidP="00A16BB5">
      <w:pPr>
        <w:pStyle w:val="NoSpacing"/>
        <w:jc w:val="center"/>
      </w:pPr>
      <w:r>
        <w:rPr>
          <w:noProof/>
        </w:rPr>
        <w:drawing>
          <wp:inline distT="0" distB="0" distL="0" distR="0">
            <wp:extent cx="2619375" cy="1964663"/>
            <wp:effectExtent l="19050" t="0" r="0" b="0"/>
            <wp:docPr id="120" name="Picture 36" descr="DSC07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35.JPG"/>
                    <pic:cNvPicPr/>
                  </pic:nvPicPr>
                  <pic:blipFill>
                    <a:blip r:embed="rId118" cstate="print"/>
                    <a:stretch>
                      <a:fillRect/>
                    </a:stretch>
                  </pic:blipFill>
                  <pic:spPr>
                    <a:xfrm>
                      <a:off x="0" y="0"/>
                      <a:ext cx="2620430" cy="1965455"/>
                    </a:xfrm>
                    <a:prstGeom prst="rect">
                      <a:avLst/>
                    </a:prstGeom>
                  </pic:spPr>
                </pic:pic>
              </a:graphicData>
            </a:graphic>
          </wp:inline>
        </w:drawing>
      </w:r>
      <w:r w:rsidRPr="009B0F6E">
        <w:rPr>
          <w:noProof/>
        </w:rPr>
        <w:drawing>
          <wp:inline distT="0" distB="0" distL="0" distR="0">
            <wp:extent cx="2609850" cy="1957519"/>
            <wp:effectExtent l="19050" t="0" r="0" b="0"/>
            <wp:docPr id="121" name="Picture 6" descr="DSC07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37.JPG"/>
                    <pic:cNvPicPr/>
                  </pic:nvPicPr>
                  <pic:blipFill>
                    <a:blip r:embed="rId106" cstate="print"/>
                    <a:stretch>
                      <a:fillRect/>
                    </a:stretch>
                  </pic:blipFill>
                  <pic:spPr>
                    <a:xfrm>
                      <a:off x="0" y="0"/>
                      <a:ext cx="2610552" cy="1958045"/>
                    </a:xfrm>
                    <a:prstGeom prst="rect">
                      <a:avLst/>
                    </a:prstGeom>
                  </pic:spPr>
                </pic:pic>
              </a:graphicData>
            </a:graphic>
          </wp:inline>
        </w:drawing>
      </w:r>
    </w:p>
    <w:p w:rsidR="00C86E62" w:rsidRDefault="00C86E62" w:rsidP="00A16BB5">
      <w:pPr>
        <w:pStyle w:val="NoSpacing"/>
        <w:ind w:left="720"/>
      </w:pPr>
    </w:p>
    <w:p w:rsidR="00C86E62" w:rsidRPr="00FB71D4" w:rsidRDefault="00C86E62" w:rsidP="00A16BB5">
      <w:pPr>
        <w:pStyle w:val="NoSpacing"/>
        <w:rPr>
          <w:rFonts w:ascii="Times New Roman" w:hAnsi="Times New Roman" w:cs="Times New Roman"/>
          <w:sz w:val="24"/>
          <w:szCs w:val="24"/>
        </w:rPr>
      </w:pPr>
      <w:r w:rsidRPr="00FB71D4">
        <w:rPr>
          <w:rFonts w:ascii="Times New Roman" w:hAnsi="Times New Roman" w:cs="Times New Roman"/>
          <w:sz w:val="24"/>
          <w:szCs w:val="24"/>
        </w:rPr>
        <w:t xml:space="preserve">The screen for placing device in DT-964 will now appear (Figure </w:t>
      </w:r>
      <w:r w:rsidR="005A3D7E">
        <w:rPr>
          <w:rFonts w:ascii="Times New Roman" w:hAnsi="Times New Roman" w:cs="Times New Roman"/>
          <w:sz w:val="24"/>
          <w:szCs w:val="24"/>
        </w:rPr>
        <w:t>4.</w:t>
      </w:r>
      <w:r w:rsidRPr="00FB71D4">
        <w:rPr>
          <w:rFonts w:ascii="Times New Roman" w:hAnsi="Times New Roman" w:cs="Times New Roman"/>
          <w:sz w:val="24"/>
          <w:szCs w:val="24"/>
        </w:rPr>
        <w:t xml:space="preserve">32). </w:t>
      </w:r>
    </w:p>
    <w:p w:rsidR="00C86E62" w:rsidRPr="00FB71D4" w:rsidRDefault="00C86E62" w:rsidP="00A16BB5">
      <w:pPr>
        <w:pStyle w:val="NoSpacing"/>
        <w:rPr>
          <w:rFonts w:ascii="Times New Roman" w:hAnsi="Times New Roman" w:cs="Times New Roman"/>
          <w:sz w:val="24"/>
          <w:szCs w:val="24"/>
        </w:rPr>
      </w:pPr>
      <w:r w:rsidRPr="00FB71D4">
        <w:rPr>
          <w:rFonts w:ascii="Times New Roman" w:hAnsi="Times New Roman" w:cs="Times New Roman"/>
          <w:sz w:val="24"/>
          <w:szCs w:val="24"/>
        </w:rPr>
        <w:t>At this point before pressing any buttons you move over to the computer.</w:t>
      </w:r>
    </w:p>
    <w:p w:rsidR="00C86E62" w:rsidRPr="00FB71D4" w:rsidRDefault="00C86E62" w:rsidP="00AA7A75">
      <w:pPr>
        <w:pStyle w:val="NoSpacing"/>
        <w:keepNext/>
        <w:jc w:val="center"/>
        <w:rPr>
          <w:rFonts w:ascii="Times New Roman" w:hAnsi="Times New Roman" w:cs="Times New Roman"/>
          <w:b/>
          <w:sz w:val="24"/>
          <w:szCs w:val="24"/>
        </w:rPr>
      </w:pPr>
      <w:r w:rsidRPr="00FB71D4">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FB71D4">
        <w:rPr>
          <w:rFonts w:ascii="Times New Roman" w:hAnsi="Times New Roman" w:cs="Times New Roman"/>
          <w:b/>
          <w:sz w:val="24"/>
          <w:szCs w:val="24"/>
        </w:rPr>
        <w:t>32</w:t>
      </w:r>
    </w:p>
    <w:p w:rsidR="00AA7A75" w:rsidRDefault="00C86E62" w:rsidP="00A16BB5">
      <w:pPr>
        <w:pStyle w:val="NoSpacing"/>
        <w:jc w:val="center"/>
      </w:pPr>
      <w:r>
        <w:rPr>
          <w:noProof/>
        </w:rPr>
        <w:drawing>
          <wp:inline distT="0" distB="0" distL="0" distR="0">
            <wp:extent cx="2790825" cy="2093259"/>
            <wp:effectExtent l="0" t="0" r="0" b="0"/>
            <wp:docPr id="122" name="Picture 38" descr="DSC07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697.JPG"/>
                    <pic:cNvPicPr/>
                  </pic:nvPicPr>
                  <pic:blipFill>
                    <a:blip r:embed="rId119" cstate="print"/>
                    <a:stretch>
                      <a:fillRect/>
                    </a:stretch>
                  </pic:blipFill>
                  <pic:spPr>
                    <a:xfrm>
                      <a:off x="0" y="0"/>
                      <a:ext cx="2792325" cy="2094384"/>
                    </a:xfrm>
                    <a:prstGeom prst="rect">
                      <a:avLst/>
                    </a:prstGeom>
                  </pic:spPr>
                </pic:pic>
              </a:graphicData>
            </a:graphic>
          </wp:inline>
        </w:drawing>
      </w:r>
    </w:p>
    <w:p w:rsidR="00AA7A75" w:rsidRDefault="00AA7A75" w:rsidP="00A16BB5">
      <w:pPr>
        <w:pStyle w:val="NoSpacing"/>
        <w:jc w:val="center"/>
      </w:pPr>
    </w:p>
    <w:p w:rsidR="00C86E62" w:rsidRPr="00FB71D4" w:rsidRDefault="00C86E62" w:rsidP="00A16BB5">
      <w:pPr>
        <w:pStyle w:val="NoSpacing"/>
        <w:rPr>
          <w:rFonts w:ascii="Times New Roman" w:hAnsi="Times New Roman" w:cs="Times New Roman"/>
          <w:b/>
          <w:sz w:val="24"/>
          <w:szCs w:val="24"/>
        </w:rPr>
      </w:pPr>
      <w:r w:rsidRPr="00FB71D4">
        <w:rPr>
          <w:rFonts w:ascii="Times New Roman" w:hAnsi="Times New Roman" w:cs="Times New Roman"/>
          <w:b/>
          <w:sz w:val="24"/>
          <w:szCs w:val="24"/>
        </w:rPr>
        <w:t>Computer</w:t>
      </w:r>
    </w:p>
    <w:p w:rsidR="00C86E62" w:rsidRPr="00FB71D4" w:rsidRDefault="00C86E62" w:rsidP="00A16BB5">
      <w:pPr>
        <w:pStyle w:val="NoSpacing"/>
        <w:numPr>
          <w:ilvl w:val="0"/>
          <w:numId w:val="29"/>
        </w:numPr>
        <w:rPr>
          <w:rFonts w:ascii="Times New Roman" w:hAnsi="Times New Roman" w:cs="Times New Roman"/>
          <w:sz w:val="24"/>
          <w:szCs w:val="24"/>
        </w:rPr>
      </w:pPr>
      <w:r w:rsidRPr="00FB71D4">
        <w:rPr>
          <w:rFonts w:ascii="Times New Roman" w:hAnsi="Times New Roman" w:cs="Times New Roman"/>
          <w:sz w:val="24"/>
          <w:szCs w:val="24"/>
        </w:rPr>
        <w:t xml:space="preserve">On the computer, go to “Export to Mobile” menu in the EDT (Figure </w:t>
      </w:r>
      <w:r w:rsidR="005A3D7E">
        <w:rPr>
          <w:rFonts w:ascii="Times New Roman" w:hAnsi="Times New Roman" w:cs="Times New Roman"/>
          <w:sz w:val="24"/>
          <w:szCs w:val="24"/>
        </w:rPr>
        <w:t>4.</w:t>
      </w:r>
      <w:r w:rsidRPr="00FB71D4">
        <w:rPr>
          <w:rFonts w:ascii="Times New Roman" w:hAnsi="Times New Roman" w:cs="Times New Roman"/>
          <w:sz w:val="24"/>
          <w:szCs w:val="24"/>
        </w:rPr>
        <w:t>33).</w:t>
      </w:r>
    </w:p>
    <w:p w:rsidR="00C86E62" w:rsidRPr="00FB71D4" w:rsidRDefault="00C86E62" w:rsidP="00AA7A75">
      <w:pPr>
        <w:pStyle w:val="NoSpacing"/>
        <w:keepNext/>
        <w:ind w:left="357"/>
        <w:jc w:val="center"/>
        <w:rPr>
          <w:rFonts w:ascii="Times New Roman" w:hAnsi="Times New Roman" w:cs="Times New Roman"/>
          <w:b/>
          <w:sz w:val="24"/>
          <w:szCs w:val="24"/>
        </w:rPr>
      </w:pPr>
      <w:r w:rsidRPr="00FB71D4">
        <w:rPr>
          <w:rFonts w:ascii="Times New Roman" w:hAnsi="Times New Roman" w:cs="Times New Roman"/>
          <w:b/>
          <w:sz w:val="24"/>
          <w:szCs w:val="24"/>
        </w:rPr>
        <w:lastRenderedPageBreak/>
        <w:t xml:space="preserve">Figure </w:t>
      </w:r>
      <w:r w:rsidR="005A3D7E">
        <w:rPr>
          <w:rFonts w:ascii="Times New Roman" w:hAnsi="Times New Roman" w:cs="Times New Roman"/>
          <w:b/>
          <w:sz w:val="24"/>
          <w:szCs w:val="24"/>
        </w:rPr>
        <w:t>4.</w:t>
      </w:r>
      <w:r w:rsidRPr="00FB71D4">
        <w:rPr>
          <w:rFonts w:ascii="Times New Roman" w:hAnsi="Times New Roman" w:cs="Times New Roman"/>
          <w:b/>
          <w:sz w:val="24"/>
          <w:szCs w:val="24"/>
        </w:rPr>
        <w:t>33</w:t>
      </w:r>
    </w:p>
    <w:p w:rsidR="00C86E62" w:rsidRPr="00FB71D4" w:rsidRDefault="00C86E62" w:rsidP="00A16BB5">
      <w:pPr>
        <w:pStyle w:val="NoSpacing"/>
        <w:jc w:val="center"/>
        <w:rPr>
          <w:rFonts w:ascii="Times New Roman" w:hAnsi="Times New Roman" w:cs="Times New Roman"/>
          <w:sz w:val="24"/>
          <w:szCs w:val="24"/>
        </w:rPr>
      </w:pPr>
      <w:r w:rsidRPr="00FB71D4">
        <w:rPr>
          <w:rFonts w:ascii="Times New Roman" w:hAnsi="Times New Roman" w:cs="Times New Roman"/>
          <w:noProof/>
          <w:sz w:val="24"/>
          <w:szCs w:val="24"/>
        </w:rPr>
        <w:drawing>
          <wp:inline distT="0" distB="0" distL="0" distR="0">
            <wp:extent cx="4865611" cy="3429000"/>
            <wp:effectExtent l="19050" t="0" r="0" b="0"/>
            <wp:docPr id="123" name="Picture 4" descr="Export to mobile 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to mobile main.JPG"/>
                    <pic:cNvPicPr/>
                  </pic:nvPicPr>
                  <pic:blipFill>
                    <a:blip r:embed="rId88" cstate="print"/>
                    <a:stretch>
                      <a:fillRect/>
                    </a:stretch>
                  </pic:blipFill>
                  <pic:spPr>
                    <a:xfrm>
                      <a:off x="0" y="0"/>
                      <a:ext cx="4867380" cy="3430246"/>
                    </a:xfrm>
                    <a:prstGeom prst="rect">
                      <a:avLst/>
                    </a:prstGeom>
                  </pic:spPr>
                </pic:pic>
              </a:graphicData>
            </a:graphic>
          </wp:inline>
        </w:drawing>
      </w:r>
    </w:p>
    <w:p w:rsidR="00C86E62" w:rsidRPr="005A3D7E" w:rsidRDefault="00C86E62" w:rsidP="00A16BB5">
      <w:pPr>
        <w:pStyle w:val="NoSpacing"/>
        <w:ind w:left="720"/>
        <w:rPr>
          <w:rFonts w:ascii="Times New Roman" w:hAnsi="Times New Roman" w:cs="Times New Roman"/>
          <w:sz w:val="16"/>
          <w:szCs w:val="16"/>
        </w:rPr>
      </w:pPr>
    </w:p>
    <w:p w:rsidR="00C86E62" w:rsidRDefault="00C86E62" w:rsidP="00A16BB5">
      <w:pPr>
        <w:pStyle w:val="NoSpacing"/>
        <w:numPr>
          <w:ilvl w:val="0"/>
          <w:numId w:val="29"/>
        </w:numPr>
        <w:rPr>
          <w:rFonts w:ascii="Times New Roman" w:hAnsi="Times New Roman" w:cs="Times New Roman"/>
          <w:sz w:val="24"/>
          <w:szCs w:val="24"/>
        </w:rPr>
      </w:pPr>
      <w:r w:rsidRPr="00FB71D4">
        <w:rPr>
          <w:rFonts w:ascii="Times New Roman" w:hAnsi="Times New Roman" w:cs="Times New Roman"/>
          <w:sz w:val="24"/>
          <w:szCs w:val="24"/>
        </w:rPr>
        <w:t xml:space="preserve">Click on “Liink” next to Step 3 – Send File back to PC. The following windows will appear on your screen as seen in Figure </w:t>
      </w:r>
      <w:r w:rsidR="005A3D7E">
        <w:rPr>
          <w:rFonts w:ascii="Times New Roman" w:hAnsi="Times New Roman" w:cs="Times New Roman"/>
          <w:sz w:val="24"/>
          <w:szCs w:val="24"/>
        </w:rPr>
        <w:t>4.</w:t>
      </w:r>
      <w:r w:rsidRPr="00FB71D4">
        <w:rPr>
          <w:rFonts w:ascii="Times New Roman" w:hAnsi="Times New Roman" w:cs="Times New Roman"/>
          <w:sz w:val="24"/>
          <w:szCs w:val="24"/>
        </w:rPr>
        <w:t xml:space="preserve">34 and </w:t>
      </w:r>
      <w:r w:rsidR="005A3D7E">
        <w:rPr>
          <w:rFonts w:ascii="Times New Roman" w:hAnsi="Times New Roman" w:cs="Times New Roman"/>
          <w:sz w:val="24"/>
          <w:szCs w:val="24"/>
        </w:rPr>
        <w:t>4.</w:t>
      </w:r>
      <w:r w:rsidR="00AA7A75">
        <w:rPr>
          <w:rFonts w:ascii="Times New Roman" w:hAnsi="Times New Roman" w:cs="Times New Roman"/>
          <w:sz w:val="24"/>
          <w:szCs w:val="24"/>
        </w:rPr>
        <w:t>35.</w:t>
      </w:r>
    </w:p>
    <w:p w:rsidR="00AA7A75" w:rsidRPr="00FB71D4" w:rsidRDefault="00AA7A75" w:rsidP="00AA7A75">
      <w:pPr>
        <w:pStyle w:val="NoSpacing"/>
        <w:rPr>
          <w:rFonts w:ascii="Times New Roman" w:hAnsi="Times New Roman" w:cs="Times New Roman"/>
          <w:sz w:val="24"/>
          <w:szCs w:val="24"/>
        </w:rPr>
      </w:pPr>
    </w:p>
    <w:p w:rsidR="00C86E62" w:rsidRPr="00FB71D4" w:rsidRDefault="00C86E62" w:rsidP="00AA7A75">
      <w:pPr>
        <w:pStyle w:val="NoSpacing"/>
        <w:keepNext/>
        <w:ind w:left="357"/>
        <w:jc w:val="center"/>
        <w:rPr>
          <w:rFonts w:ascii="Times New Roman" w:hAnsi="Times New Roman" w:cs="Times New Roman"/>
          <w:b/>
          <w:sz w:val="24"/>
          <w:szCs w:val="24"/>
        </w:rPr>
      </w:pPr>
      <w:r w:rsidRPr="00FB71D4">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FB71D4">
        <w:rPr>
          <w:rFonts w:ascii="Times New Roman" w:hAnsi="Times New Roman" w:cs="Times New Roman"/>
          <w:b/>
          <w:sz w:val="24"/>
          <w:szCs w:val="24"/>
        </w:rPr>
        <w:t>34</w:t>
      </w:r>
    </w:p>
    <w:p w:rsidR="00C86E62" w:rsidRPr="00FB71D4" w:rsidRDefault="00C86E62" w:rsidP="00A16BB5">
      <w:pPr>
        <w:pStyle w:val="NoSpacing"/>
        <w:jc w:val="center"/>
        <w:rPr>
          <w:rFonts w:ascii="Times New Roman" w:hAnsi="Times New Roman" w:cs="Times New Roman"/>
          <w:sz w:val="24"/>
          <w:szCs w:val="24"/>
        </w:rPr>
      </w:pPr>
      <w:r w:rsidRPr="00FB71D4">
        <w:rPr>
          <w:rFonts w:ascii="Times New Roman" w:hAnsi="Times New Roman" w:cs="Times New Roman"/>
          <w:noProof/>
          <w:sz w:val="24"/>
          <w:szCs w:val="24"/>
        </w:rPr>
        <w:drawing>
          <wp:inline distT="0" distB="0" distL="0" distR="0">
            <wp:extent cx="5572125" cy="633730"/>
            <wp:effectExtent l="19050" t="0" r="9525" b="0"/>
            <wp:docPr id="124" name="Picture 40" descr="File Impor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Import 1.JPG"/>
                    <pic:cNvPicPr/>
                  </pic:nvPicPr>
                  <pic:blipFill>
                    <a:blip r:embed="rId120" cstate="print"/>
                    <a:stretch>
                      <a:fillRect/>
                    </a:stretch>
                  </pic:blipFill>
                  <pic:spPr>
                    <a:xfrm>
                      <a:off x="0" y="0"/>
                      <a:ext cx="5572125" cy="633730"/>
                    </a:xfrm>
                    <a:prstGeom prst="rect">
                      <a:avLst/>
                    </a:prstGeom>
                  </pic:spPr>
                </pic:pic>
              </a:graphicData>
            </a:graphic>
          </wp:inline>
        </w:drawing>
      </w:r>
    </w:p>
    <w:p w:rsidR="00C86E62" w:rsidRPr="005A3D7E" w:rsidRDefault="00C86E62" w:rsidP="00A16BB5">
      <w:pPr>
        <w:pStyle w:val="NoSpacing"/>
        <w:ind w:left="720"/>
        <w:rPr>
          <w:rFonts w:ascii="Times New Roman" w:hAnsi="Times New Roman" w:cs="Times New Roman"/>
          <w:sz w:val="16"/>
          <w:szCs w:val="16"/>
        </w:rPr>
      </w:pPr>
    </w:p>
    <w:p w:rsidR="00C86E62" w:rsidRPr="00130B0B" w:rsidRDefault="00C86E62" w:rsidP="00AA7A75">
      <w:pPr>
        <w:pStyle w:val="NoSpacing"/>
        <w:keepNext/>
        <w:jc w:val="center"/>
        <w:rPr>
          <w:rFonts w:ascii="Times New Roman" w:hAnsi="Times New Roman" w:cs="Times New Roman"/>
          <w:b/>
          <w:sz w:val="24"/>
          <w:szCs w:val="24"/>
        </w:rPr>
      </w:pPr>
      <w:r w:rsidRPr="00130B0B">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130B0B">
        <w:rPr>
          <w:rFonts w:ascii="Times New Roman" w:hAnsi="Times New Roman" w:cs="Times New Roman"/>
          <w:b/>
          <w:sz w:val="24"/>
          <w:szCs w:val="24"/>
        </w:rPr>
        <w:t>35</w:t>
      </w:r>
    </w:p>
    <w:p w:rsidR="00C86E62" w:rsidRDefault="00C86E62" w:rsidP="00A16BB5">
      <w:pPr>
        <w:pStyle w:val="NoSpacing"/>
        <w:jc w:val="center"/>
      </w:pPr>
      <w:r>
        <w:rPr>
          <w:noProof/>
        </w:rPr>
        <w:drawing>
          <wp:inline distT="0" distB="0" distL="0" distR="0">
            <wp:extent cx="2667000" cy="1372849"/>
            <wp:effectExtent l="19050" t="0" r="0" b="0"/>
            <wp:docPr id="125" name="Picture 41" descr="File Impor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Import 2.JPG"/>
                    <pic:cNvPicPr/>
                  </pic:nvPicPr>
                  <pic:blipFill>
                    <a:blip r:embed="rId121" cstate="print"/>
                    <a:stretch>
                      <a:fillRect/>
                    </a:stretch>
                  </pic:blipFill>
                  <pic:spPr>
                    <a:xfrm>
                      <a:off x="0" y="0"/>
                      <a:ext cx="2667000" cy="1372849"/>
                    </a:xfrm>
                    <a:prstGeom prst="rect">
                      <a:avLst/>
                    </a:prstGeom>
                  </pic:spPr>
                </pic:pic>
              </a:graphicData>
            </a:graphic>
          </wp:inline>
        </w:drawing>
      </w:r>
    </w:p>
    <w:p w:rsidR="00C86E62" w:rsidRPr="00130B0B" w:rsidRDefault="00C86E62" w:rsidP="00A16BB5">
      <w:pPr>
        <w:pStyle w:val="NoSpacing"/>
        <w:numPr>
          <w:ilvl w:val="0"/>
          <w:numId w:val="29"/>
        </w:numPr>
        <w:rPr>
          <w:rFonts w:ascii="Times New Roman" w:hAnsi="Times New Roman" w:cs="Times New Roman"/>
          <w:sz w:val="24"/>
          <w:szCs w:val="24"/>
        </w:rPr>
      </w:pPr>
      <w:r w:rsidRPr="00130B0B">
        <w:rPr>
          <w:rFonts w:ascii="Times New Roman" w:hAnsi="Times New Roman" w:cs="Times New Roman"/>
          <w:sz w:val="24"/>
          <w:szCs w:val="24"/>
        </w:rPr>
        <w:t>Press “ENT “on the scanner. The scanner will now send the file to the computer and on the computer it will show receiving files.</w:t>
      </w:r>
    </w:p>
    <w:p w:rsidR="00C86E62" w:rsidRPr="00130B0B" w:rsidRDefault="00C86E62" w:rsidP="00A16BB5">
      <w:pPr>
        <w:pStyle w:val="NoSpacing"/>
        <w:numPr>
          <w:ilvl w:val="0"/>
          <w:numId w:val="29"/>
        </w:numPr>
        <w:rPr>
          <w:rFonts w:ascii="Times New Roman" w:hAnsi="Times New Roman" w:cs="Times New Roman"/>
          <w:sz w:val="24"/>
          <w:szCs w:val="24"/>
        </w:rPr>
      </w:pPr>
      <w:r w:rsidRPr="00130B0B">
        <w:rPr>
          <w:rFonts w:ascii="Times New Roman" w:hAnsi="Times New Roman" w:cs="Times New Roman"/>
          <w:sz w:val="24"/>
          <w:szCs w:val="24"/>
        </w:rPr>
        <w:lastRenderedPageBreak/>
        <w:t xml:space="preserve">The comms windows will now show successful transmission (Figure </w:t>
      </w:r>
      <w:r w:rsidR="005A3D7E">
        <w:rPr>
          <w:rFonts w:ascii="Times New Roman" w:hAnsi="Times New Roman" w:cs="Times New Roman"/>
          <w:sz w:val="24"/>
          <w:szCs w:val="24"/>
        </w:rPr>
        <w:t>4.</w:t>
      </w:r>
      <w:r w:rsidRPr="00130B0B">
        <w:rPr>
          <w:rFonts w:ascii="Times New Roman" w:hAnsi="Times New Roman" w:cs="Times New Roman"/>
          <w:sz w:val="24"/>
          <w:szCs w:val="24"/>
        </w:rPr>
        <w:t xml:space="preserve">37). You will notice in the window that the filename of the file transmitted is a number.txt file. This number is unique for each device and differs for each facility. When this screen shows Success on the right the information has successfully moved to the computer. The option 2 – Send Data on the scanner is no longer visible. You can close this window and move on to the next window seen in Figure </w:t>
      </w:r>
      <w:r w:rsidR="005A3D7E">
        <w:rPr>
          <w:rFonts w:ascii="Times New Roman" w:hAnsi="Times New Roman" w:cs="Times New Roman"/>
          <w:sz w:val="24"/>
          <w:szCs w:val="24"/>
        </w:rPr>
        <w:t>4.</w:t>
      </w:r>
      <w:r w:rsidRPr="00130B0B">
        <w:rPr>
          <w:rFonts w:ascii="Times New Roman" w:hAnsi="Times New Roman" w:cs="Times New Roman"/>
          <w:sz w:val="24"/>
          <w:szCs w:val="24"/>
        </w:rPr>
        <w:t>3</w:t>
      </w:r>
      <w:r w:rsidR="005A3D7E">
        <w:rPr>
          <w:rFonts w:ascii="Times New Roman" w:hAnsi="Times New Roman" w:cs="Times New Roman"/>
          <w:sz w:val="24"/>
          <w:szCs w:val="24"/>
        </w:rPr>
        <w:t>8</w:t>
      </w:r>
      <w:r w:rsidRPr="00130B0B">
        <w:rPr>
          <w:rFonts w:ascii="Times New Roman" w:hAnsi="Times New Roman" w:cs="Times New Roman"/>
          <w:sz w:val="24"/>
          <w:szCs w:val="24"/>
        </w:rPr>
        <w:t>.</w:t>
      </w:r>
    </w:p>
    <w:p w:rsidR="00C86E62" w:rsidRPr="00130B0B" w:rsidRDefault="00C86E62" w:rsidP="00AA7A75">
      <w:pPr>
        <w:pStyle w:val="NoSpacing"/>
        <w:keepNext/>
        <w:jc w:val="center"/>
        <w:rPr>
          <w:rFonts w:ascii="Times New Roman" w:hAnsi="Times New Roman" w:cs="Times New Roman"/>
          <w:b/>
          <w:sz w:val="24"/>
          <w:szCs w:val="24"/>
        </w:rPr>
      </w:pPr>
      <w:r w:rsidRPr="00130B0B">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130B0B">
        <w:rPr>
          <w:rFonts w:ascii="Times New Roman" w:hAnsi="Times New Roman" w:cs="Times New Roman"/>
          <w:b/>
          <w:sz w:val="24"/>
          <w:szCs w:val="24"/>
        </w:rPr>
        <w:t>37</w:t>
      </w:r>
    </w:p>
    <w:p w:rsidR="00C86E62" w:rsidRPr="00130B0B" w:rsidRDefault="00C86E62" w:rsidP="00A16BB5">
      <w:pPr>
        <w:pStyle w:val="NoSpacing"/>
        <w:jc w:val="center"/>
        <w:rPr>
          <w:rFonts w:ascii="Times New Roman" w:hAnsi="Times New Roman" w:cs="Times New Roman"/>
          <w:sz w:val="24"/>
          <w:szCs w:val="24"/>
        </w:rPr>
      </w:pPr>
      <w:r w:rsidRPr="00130B0B">
        <w:rPr>
          <w:rFonts w:ascii="Times New Roman" w:hAnsi="Times New Roman" w:cs="Times New Roman"/>
          <w:noProof/>
          <w:sz w:val="24"/>
          <w:szCs w:val="24"/>
        </w:rPr>
        <w:drawing>
          <wp:inline distT="0" distB="0" distL="0" distR="0">
            <wp:extent cx="5648325" cy="633730"/>
            <wp:effectExtent l="19050" t="0" r="9525" b="0"/>
            <wp:docPr id="126" name="Picture 43" descr="File Impor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Import 3.JPG"/>
                    <pic:cNvPicPr/>
                  </pic:nvPicPr>
                  <pic:blipFill>
                    <a:blip r:embed="rId122" cstate="print"/>
                    <a:stretch>
                      <a:fillRect/>
                    </a:stretch>
                  </pic:blipFill>
                  <pic:spPr>
                    <a:xfrm>
                      <a:off x="0" y="0"/>
                      <a:ext cx="5648325" cy="633730"/>
                    </a:xfrm>
                    <a:prstGeom prst="rect">
                      <a:avLst/>
                    </a:prstGeom>
                  </pic:spPr>
                </pic:pic>
              </a:graphicData>
            </a:graphic>
          </wp:inline>
        </w:drawing>
      </w:r>
    </w:p>
    <w:p w:rsidR="00C86E62" w:rsidRPr="00130B0B" w:rsidRDefault="00C86E62" w:rsidP="00A16BB5">
      <w:pPr>
        <w:pStyle w:val="NoSpacing"/>
        <w:ind w:left="720"/>
        <w:rPr>
          <w:rFonts w:ascii="Times New Roman" w:hAnsi="Times New Roman" w:cs="Times New Roman"/>
          <w:sz w:val="24"/>
          <w:szCs w:val="24"/>
        </w:rPr>
      </w:pPr>
    </w:p>
    <w:p w:rsidR="00C86E62" w:rsidRPr="00130B0B" w:rsidRDefault="00C86E62" w:rsidP="00A16BB5">
      <w:pPr>
        <w:pStyle w:val="NoSpacing"/>
        <w:numPr>
          <w:ilvl w:val="0"/>
          <w:numId w:val="29"/>
        </w:numPr>
        <w:rPr>
          <w:rFonts w:ascii="Times New Roman" w:hAnsi="Times New Roman" w:cs="Times New Roman"/>
          <w:sz w:val="24"/>
          <w:szCs w:val="24"/>
        </w:rPr>
      </w:pPr>
      <w:r w:rsidRPr="00130B0B">
        <w:rPr>
          <w:rFonts w:ascii="Times New Roman" w:hAnsi="Times New Roman" w:cs="Times New Roman"/>
          <w:sz w:val="24"/>
          <w:szCs w:val="24"/>
        </w:rPr>
        <w:t xml:space="preserve">Click on the “Browse” button (Figure </w:t>
      </w:r>
      <w:r w:rsidR="005A3D7E">
        <w:rPr>
          <w:rFonts w:ascii="Times New Roman" w:hAnsi="Times New Roman" w:cs="Times New Roman"/>
          <w:sz w:val="24"/>
          <w:szCs w:val="24"/>
        </w:rPr>
        <w:t>4.</w:t>
      </w:r>
      <w:r w:rsidRPr="00130B0B">
        <w:rPr>
          <w:rFonts w:ascii="Times New Roman" w:hAnsi="Times New Roman" w:cs="Times New Roman"/>
          <w:sz w:val="24"/>
          <w:szCs w:val="24"/>
        </w:rPr>
        <w:t xml:space="preserve">38) that will take you to the select file to import screen (Figure </w:t>
      </w:r>
      <w:r w:rsidR="005A3D7E">
        <w:rPr>
          <w:rFonts w:ascii="Times New Roman" w:hAnsi="Times New Roman" w:cs="Times New Roman"/>
          <w:sz w:val="24"/>
          <w:szCs w:val="24"/>
        </w:rPr>
        <w:t>4.</w:t>
      </w:r>
      <w:r w:rsidRPr="00130B0B">
        <w:rPr>
          <w:rFonts w:ascii="Times New Roman" w:hAnsi="Times New Roman" w:cs="Times New Roman"/>
          <w:sz w:val="24"/>
          <w:szCs w:val="24"/>
        </w:rPr>
        <w:t>39).</w:t>
      </w:r>
    </w:p>
    <w:p w:rsidR="00C86E62" w:rsidRPr="00130B0B" w:rsidRDefault="00C86E62" w:rsidP="00AA7A75">
      <w:pPr>
        <w:pStyle w:val="NoSpacing"/>
        <w:keepNext/>
        <w:jc w:val="center"/>
        <w:rPr>
          <w:rFonts w:ascii="Times New Roman" w:hAnsi="Times New Roman" w:cs="Times New Roman"/>
          <w:b/>
          <w:sz w:val="24"/>
          <w:szCs w:val="24"/>
        </w:rPr>
      </w:pPr>
      <w:r w:rsidRPr="00130B0B">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130B0B">
        <w:rPr>
          <w:rFonts w:ascii="Times New Roman" w:hAnsi="Times New Roman" w:cs="Times New Roman"/>
          <w:b/>
          <w:sz w:val="24"/>
          <w:szCs w:val="24"/>
        </w:rPr>
        <w:t>38</w:t>
      </w:r>
    </w:p>
    <w:p w:rsidR="00C86E62" w:rsidRDefault="00C86E62" w:rsidP="00A16BB5">
      <w:pPr>
        <w:pStyle w:val="NoSpacing"/>
        <w:jc w:val="center"/>
      </w:pPr>
      <w:r>
        <w:rPr>
          <w:noProof/>
        </w:rPr>
        <w:drawing>
          <wp:inline distT="0" distB="0" distL="0" distR="0">
            <wp:extent cx="2905125" cy="1495425"/>
            <wp:effectExtent l="19050" t="0" r="9525" b="0"/>
            <wp:docPr id="127" name="Picture 44" descr="File Import 2 - Select brow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Import 2 - Select browse.jpg"/>
                    <pic:cNvPicPr/>
                  </pic:nvPicPr>
                  <pic:blipFill>
                    <a:blip r:embed="rId123" cstate="print"/>
                    <a:stretch>
                      <a:fillRect/>
                    </a:stretch>
                  </pic:blipFill>
                  <pic:spPr>
                    <a:xfrm>
                      <a:off x="0" y="0"/>
                      <a:ext cx="2905125" cy="1495425"/>
                    </a:xfrm>
                    <a:prstGeom prst="rect">
                      <a:avLst/>
                    </a:prstGeom>
                  </pic:spPr>
                </pic:pic>
              </a:graphicData>
            </a:graphic>
          </wp:inline>
        </w:drawing>
      </w:r>
    </w:p>
    <w:p w:rsidR="00130B0B" w:rsidRDefault="00130B0B" w:rsidP="00A16BB5">
      <w:pPr>
        <w:pStyle w:val="NoSpacing"/>
      </w:pPr>
    </w:p>
    <w:p w:rsidR="00C86E62" w:rsidRPr="00130B0B" w:rsidRDefault="00C86E62" w:rsidP="00AA7A75">
      <w:pPr>
        <w:pStyle w:val="NoSpacing"/>
        <w:keepNext/>
        <w:jc w:val="center"/>
        <w:rPr>
          <w:rFonts w:ascii="Times New Roman" w:hAnsi="Times New Roman" w:cs="Times New Roman"/>
          <w:b/>
          <w:sz w:val="24"/>
          <w:szCs w:val="24"/>
        </w:rPr>
      </w:pPr>
      <w:r w:rsidRPr="00130B0B">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130B0B">
        <w:rPr>
          <w:rFonts w:ascii="Times New Roman" w:hAnsi="Times New Roman" w:cs="Times New Roman"/>
          <w:b/>
          <w:sz w:val="24"/>
          <w:szCs w:val="24"/>
        </w:rPr>
        <w:t>39</w:t>
      </w:r>
    </w:p>
    <w:p w:rsidR="00130B0B" w:rsidRDefault="00130B0B" w:rsidP="00A16BB5">
      <w:pPr>
        <w:pStyle w:val="No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68400" cy="2631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file to import.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68400" cy="2631600"/>
                    </a:xfrm>
                    <a:prstGeom prst="rect">
                      <a:avLst/>
                    </a:prstGeom>
                  </pic:spPr>
                </pic:pic>
              </a:graphicData>
            </a:graphic>
          </wp:inline>
        </w:drawing>
      </w:r>
    </w:p>
    <w:p w:rsidR="00C86E62" w:rsidRPr="00130B0B" w:rsidRDefault="00C86E62" w:rsidP="00A16BB5">
      <w:pPr>
        <w:pStyle w:val="NoSpacing"/>
        <w:ind w:left="720"/>
        <w:rPr>
          <w:rFonts w:ascii="Times New Roman" w:hAnsi="Times New Roman" w:cs="Times New Roman"/>
          <w:sz w:val="24"/>
          <w:szCs w:val="24"/>
        </w:rPr>
      </w:pPr>
      <w:r w:rsidRPr="00130B0B">
        <w:rPr>
          <w:rFonts w:ascii="Times New Roman" w:hAnsi="Times New Roman" w:cs="Times New Roman"/>
          <w:sz w:val="24"/>
          <w:szCs w:val="24"/>
        </w:rPr>
        <w:t>Select the file which read ‘number’EDT.TXT. This file is the same file copied from the scanner in step 7 and click on “Open”.</w:t>
      </w:r>
    </w:p>
    <w:p w:rsidR="00C86E62" w:rsidRPr="00130B0B" w:rsidRDefault="00C86E62" w:rsidP="00A16BB5">
      <w:pPr>
        <w:pStyle w:val="NoSpacing"/>
        <w:numPr>
          <w:ilvl w:val="0"/>
          <w:numId w:val="29"/>
        </w:numPr>
        <w:rPr>
          <w:rFonts w:ascii="Times New Roman" w:hAnsi="Times New Roman" w:cs="Times New Roman"/>
          <w:sz w:val="24"/>
          <w:szCs w:val="24"/>
        </w:rPr>
      </w:pPr>
      <w:r w:rsidRPr="00130B0B">
        <w:rPr>
          <w:rFonts w:ascii="Times New Roman" w:hAnsi="Times New Roman" w:cs="Times New Roman"/>
          <w:sz w:val="24"/>
          <w:szCs w:val="24"/>
        </w:rPr>
        <w:lastRenderedPageBreak/>
        <w:t xml:space="preserve">The file name and path will appear on the Import File window (Figure </w:t>
      </w:r>
      <w:r w:rsidR="005A3D7E">
        <w:rPr>
          <w:rFonts w:ascii="Times New Roman" w:hAnsi="Times New Roman" w:cs="Times New Roman"/>
          <w:sz w:val="24"/>
          <w:szCs w:val="24"/>
        </w:rPr>
        <w:t>4.</w:t>
      </w:r>
      <w:r w:rsidRPr="00130B0B">
        <w:rPr>
          <w:rFonts w:ascii="Times New Roman" w:hAnsi="Times New Roman" w:cs="Times New Roman"/>
          <w:sz w:val="24"/>
          <w:szCs w:val="24"/>
        </w:rPr>
        <w:t>40). Click on OK to continue with the import.</w:t>
      </w:r>
    </w:p>
    <w:p w:rsidR="00C86E62" w:rsidRPr="00130B0B" w:rsidRDefault="00C86E62" w:rsidP="00A16BB5">
      <w:pPr>
        <w:pStyle w:val="ListParagraph"/>
        <w:contextualSpacing w:val="0"/>
        <w:rPr>
          <w:sz w:val="16"/>
          <w:szCs w:val="16"/>
        </w:rPr>
      </w:pPr>
    </w:p>
    <w:p w:rsidR="00C86E62" w:rsidRPr="00130B0B" w:rsidRDefault="00C86E62" w:rsidP="00AA7A75">
      <w:pPr>
        <w:keepNext/>
        <w:jc w:val="center"/>
        <w:rPr>
          <w:b/>
          <w:szCs w:val="24"/>
        </w:rPr>
      </w:pPr>
      <w:r w:rsidRPr="00130B0B">
        <w:rPr>
          <w:b/>
          <w:szCs w:val="24"/>
        </w:rPr>
        <w:t xml:space="preserve">Figure </w:t>
      </w:r>
      <w:r w:rsidR="005A3D7E">
        <w:rPr>
          <w:b/>
          <w:szCs w:val="24"/>
        </w:rPr>
        <w:t>4.</w:t>
      </w:r>
      <w:r w:rsidRPr="00130B0B">
        <w:rPr>
          <w:b/>
          <w:szCs w:val="24"/>
        </w:rPr>
        <w:t>40</w:t>
      </w:r>
    </w:p>
    <w:p w:rsidR="00C86E62" w:rsidRDefault="00C86E62" w:rsidP="00A16BB5">
      <w:pPr>
        <w:pStyle w:val="ListParagraph"/>
        <w:ind w:left="0"/>
        <w:contextualSpacing w:val="0"/>
        <w:jc w:val="center"/>
        <w:rPr>
          <w:szCs w:val="24"/>
        </w:rPr>
      </w:pPr>
      <w:r w:rsidRPr="00130B0B">
        <w:rPr>
          <w:noProof/>
          <w:szCs w:val="24"/>
          <w:lang w:val="en-ZA" w:eastAsia="en-ZA"/>
        </w:rPr>
        <w:drawing>
          <wp:inline distT="0" distB="0" distL="0" distR="0">
            <wp:extent cx="2905125" cy="1514475"/>
            <wp:effectExtent l="19050" t="0" r="9525" b="0"/>
            <wp:docPr id="129" name="Picture 48" descr="File Import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Import 5.JPG"/>
                    <pic:cNvPicPr/>
                  </pic:nvPicPr>
                  <pic:blipFill>
                    <a:blip r:embed="rId125" cstate="print"/>
                    <a:stretch>
                      <a:fillRect/>
                    </a:stretch>
                  </pic:blipFill>
                  <pic:spPr>
                    <a:xfrm>
                      <a:off x="0" y="0"/>
                      <a:ext cx="2905125" cy="1514475"/>
                    </a:xfrm>
                    <a:prstGeom prst="rect">
                      <a:avLst/>
                    </a:prstGeom>
                  </pic:spPr>
                </pic:pic>
              </a:graphicData>
            </a:graphic>
          </wp:inline>
        </w:drawing>
      </w:r>
    </w:p>
    <w:p w:rsidR="00130B0B" w:rsidRPr="00130B0B" w:rsidRDefault="00130B0B" w:rsidP="00A16BB5">
      <w:pPr>
        <w:pStyle w:val="ListParagraph"/>
        <w:ind w:left="0"/>
        <w:contextualSpacing w:val="0"/>
        <w:jc w:val="center"/>
        <w:rPr>
          <w:szCs w:val="24"/>
        </w:rPr>
      </w:pPr>
    </w:p>
    <w:p w:rsidR="00C86E62" w:rsidRPr="00130B0B" w:rsidRDefault="00C86E62" w:rsidP="00A16BB5">
      <w:pPr>
        <w:pStyle w:val="NoSpacing"/>
        <w:numPr>
          <w:ilvl w:val="0"/>
          <w:numId w:val="29"/>
        </w:numPr>
        <w:rPr>
          <w:rFonts w:ascii="Times New Roman" w:hAnsi="Times New Roman" w:cs="Times New Roman"/>
          <w:sz w:val="24"/>
          <w:szCs w:val="24"/>
        </w:rPr>
      </w:pPr>
      <w:r w:rsidRPr="00130B0B">
        <w:rPr>
          <w:rFonts w:ascii="Times New Roman" w:hAnsi="Times New Roman" w:cs="Times New Roman"/>
          <w:sz w:val="24"/>
          <w:szCs w:val="24"/>
        </w:rPr>
        <w:t xml:space="preserve">Click on OK to confirm the import (Figure </w:t>
      </w:r>
      <w:r w:rsidR="005A3D7E">
        <w:rPr>
          <w:rFonts w:ascii="Times New Roman" w:hAnsi="Times New Roman" w:cs="Times New Roman"/>
          <w:sz w:val="24"/>
          <w:szCs w:val="24"/>
        </w:rPr>
        <w:t>4.</w:t>
      </w:r>
      <w:r w:rsidRPr="00130B0B">
        <w:rPr>
          <w:rFonts w:ascii="Times New Roman" w:hAnsi="Times New Roman" w:cs="Times New Roman"/>
          <w:sz w:val="24"/>
          <w:szCs w:val="24"/>
        </w:rPr>
        <w:t>41).</w:t>
      </w:r>
    </w:p>
    <w:p w:rsidR="00C86E62" w:rsidRPr="00130B0B" w:rsidRDefault="00C86E62" w:rsidP="00A16BB5">
      <w:pPr>
        <w:pStyle w:val="NoSpacing"/>
        <w:ind w:left="720"/>
        <w:rPr>
          <w:rFonts w:ascii="Times New Roman" w:hAnsi="Times New Roman" w:cs="Times New Roman"/>
          <w:sz w:val="16"/>
          <w:szCs w:val="16"/>
        </w:rPr>
      </w:pPr>
    </w:p>
    <w:p w:rsidR="00C86E62" w:rsidRPr="00130B0B" w:rsidRDefault="00C86E62" w:rsidP="00AA7A75">
      <w:pPr>
        <w:pStyle w:val="NoSpacing"/>
        <w:keepNext/>
        <w:jc w:val="center"/>
        <w:rPr>
          <w:rFonts w:ascii="Times New Roman" w:hAnsi="Times New Roman" w:cs="Times New Roman"/>
          <w:b/>
          <w:sz w:val="24"/>
          <w:szCs w:val="24"/>
        </w:rPr>
      </w:pPr>
      <w:r w:rsidRPr="00130B0B">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130B0B">
        <w:rPr>
          <w:rFonts w:ascii="Times New Roman" w:hAnsi="Times New Roman" w:cs="Times New Roman"/>
          <w:b/>
          <w:sz w:val="24"/>
          <w:szCs w:val="24"/>
        </w:rPr>
        <w:t>41</w:t>
      </w:r>
    </w:p>
    <w:p w:rsidR="00C86E62" w:rsidRDefault="00C86E62" w:rsidP="00A16BB5">
      <w:pPr>
        <w:pStyle w:val="NoSpacing"/>
        <w:jc w:val="center"/>
      </w:pPr>
      <w:r>
        <w:rPr>
          <w:noProof/>
        </w:rPr>
        <w:drawing>
          <wp:inline distT="0" distB="0" distL="0" distR="0">
            <wp:extent cx="4229100" cy="1209675"/>
            <wp:effectExtent l="19050" t="0" r="0" b="0"/>
            <wp:docPr id="130" name="Picture 49" descr="File Import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Import 6.JPG"/>
                    <pic:cNvPicPr/>
                  </pic:nvPicPr>
                  <pic:blipFill>
                    <a:blip r:embed="rId126" cstate="print"/>
                    <a:stretch>
                      <a:fillRect/>
                    </a:stretch>
                  </pic:blipFill>
                  <pic:spPr>
                    <a:xfrm>
                      <a:off x="0" y="0"/>
                      <a:ext cx="4229100" cy="1209675"/>
                    </a:xfrm>
                    <a:prstGeom prst="rect">
                      <a:avLst/>
                    </a:prstGeom>
                  </pic:spPr>
                </pic:pic>
              </a:graphicData>
            </a:graphic>
          </wp:inline>
        </w:drawing>
      </w:r>
    </w:p>
    <w:p w:rsidR="00C86E62" w:rsidRPr="00130B0B" w:rsidRDefault="00C86E62" w:rsidP="00A16BB5">
      <w:pPr>
        <w:pStyle w:val="NoSpacing"/>
        <w:ind w:left="720"/>
        <w:rPr>
          <w:sz w:val="16"/>
          <w:szCs w:val="16"/>
        </w:rPr>
      </w:pPr>
    </w:p>
    <w:p w:rsidR="00C86E62" w:rsidRPr="00130B0B" w:rsidRDefault="00C86E62" w:rsidP="00A16BB5">
      <w:pPr>
        <w:pStyle w:val="NoSpacing"/>
        <w:numPr>
          <w:ilvl w:val="0"/>
          <w:numId w:val="29"/>
        </w:numPr>
        <w:rPr>
          <w:rFonts w:ascii="Times New Roman" w:hAnsi="Times New Roman" w:cs="Times New Roman"/>
          <w:sz w:val="24"/>
          <w:szCs w:val="24"/>
        </w:rPr>
      </w:pPr>
      <w:r w:rsidRPr="00130B0B">
        <w:rPr>
          <w:rFonts w:ascii="Times New Roman" w:hAnsi="Times New Roman" w:cs="Times New Roman"/>
          <w:sz w:val="24"/>
          <w:szCs w:val="24"/>
        </w:rPr>
        <w:t xml:space="preserve">The following windows show you the status of your import (Figure </w:t>
      </w:r>
      <w:r w:rsidR="005A3D7E">
        <w:rPr>
          <w:rFonts w:ascii="Times New Roman" w:hAnsi="Times New Roman" w:cs="Times New Roman"/>
          <w:sz w:val="24"/>
          <w:szCs w:val="24"/>
        </w:rPr>
        <w:t>4.</w:t>
      </w:r>
      <w:r w:rsidRPr="00130B0B">
        <w:rPr>
          <w:rFonts w:ascii="Times New Roman" w:hAnsi="Times New Roman" w:cs="Times New Roman"/>
          <w:sz w:val="24"/>
          <w:szCs w:val="24"/>
        </w:rPr>
        <w:t xml:space="preserve">42 &amp; </w:t>
      </w:r>
      <w:r w:rsidR="005A3D7E">
        <w:rPr>
          <w:rFonts w:ascii="Times New Roman" w:hAnsi="Times New Roman" w:cs="Times New Roman"/>
          <w:sz w:val="24"/>
          <w:szCs w:val="24"/>
        </w:rPr>
        <w:t>4.</w:t>
      </w:r>
      <w:r w:rsidRPr="00130B0B">
        <w:rPr>
          <w:rFonts w:ascii="Times New Roman" w:hAnsi="Times New Roman" w:cs="Times New Roman"/>
          <w:sz w:val="24"/>
          <w:szCs w:val="24"/>
        </w:rPr>
        <w:t>43). Please wait for these processes to complete.</w:t>
      </w:r>
    </w:p>
    <w:p w:rsidR="00C86E62" w:rsidRPr="00130B0B" w:rsidRDefault="00C86E62" w:rsidP="00A16BB5">
      <w:pPr>
        <w:pStyle w:val="NoSpacing"/>
        <w:ind w:left="720"/>
        <w:rPr>
          <w:rFonts w:ascii="Times New Roman" w:hAnsi="Times New Roman" w:cs="Times New Roman"/>
          <w:sz w:val="16"/>
          <w:szCs w:val="16"/>
        </w:rPr>
      </w:pPr>
    </w:p>
    <w:p w:rsidR="00C86E62" w:rsidRPr="00130B0B" w:rsidRDefault="00C86E62" w:rsidP="00AA7A75">
      <w:pPr>
        <w:pStyle w:val="NoSpacing"/>
        <w:keepNext/>
        <w:jc w:val="center"/>
        <w:rPr>
          <w:rFonts w:ascii="Times New Roman" w:hAnsi="Times New Roman" w:cs="Times New Roman"/>
          <w:b/>
          <w:sz w:val="24"/>
          <w:szCs w:val="24"/>
        </w:rPr>
      </w:pPr>
      <w:r w:rsidRPr="00130B0B">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130B0B">
        <w:rPr>
          <w:rFonts w:ascii="Times New Roman" w:hAnsi="Times New Roman" w:cs="Times New Roman"/>
          <w:b/>
          <w:sz w:val="24"/>
          <w:szCs w:val="24"/>
        </w:rPr>
        <w:t>42</w:t>
      </w:r>
      <w:r w:rsidRPr="00130B0B">
        <w:rPr>
          <w:rFonts w:ascii="Times New Roman" w:hAnsi="Times New Roman" w:cs="Times New Roman"/>
          <w:b/>
          <w:sz w:val="24"/>
          <w:szCs w:val="24"/>
        </w:rPr>
        <w:tab/>
      </w:r>
      <w:r w:rsidRPr="00130B0B">
        <w:rPr>
          <w:rFonts w:ascii="Times New Roman" w:hAnsi="Times New Roman" w:cs="Times New Roman"/>
          <w:b/>
          <w:sz w:val="24"/>
          <w:szCs w:val="24"/>
        </w:rPr>
        <w:tab/>
      </w:r>
      <w:r w:rsidRPr="00130B0B">
        <w:rPr>
          <w:rFonts w:ascii="Times New Roman" w:hAnsi="Times New Roman" w:cs="Times New Roman"/>
          <w:b/>
          <w:sz w:val="24"/>
          <w:szCs w:val="24"/>
        </w:rPr>
        <w:tab/>
      </w:r>
      <w:r w:rsidRPr="00130B0B">
        <w:rPr>
          <w:rFonts w:ascii="Times New Roman" w:hAnsi="Times New Roman" w:cs="Times New Roman"/>
          <w:b/>
          <w:sz w:val="24"/>
          <w:szCs w:val="24"/>
        </w:rPr>
        <w:tab/>
      </w:r>
      <w:r w:rsidRPr="00130B0B">
        <w:rPr>
          <w:rFonts w:ascii="Times New Roman" w:hAnsi="Times New Roman" w:cs="Times New Roman"/>
          <w:b/>
          <w:sz w:val="24"/>
          <w:szCs w:val="24"/>
        </w:rPr>
        <w:tab/>
      </w:r>
      <w:r w:rsidRPr="00130B0B">
        <w:rPr>
          <w:rFonts w:ascii="Times New Roman" w:hAnsi="Times New Roman" w:cs="Times New Roman"/>
          <w:b/>
          <w:sz w:val="24"/>
          <w:szCs w:val="24"/>
        </w:rPr>
        <w:tab/>
        <w:t xml:space="preserve">Figure </w:t>
      </w:r>
      <w:r w:rsidR="005A3D7E">
        <w:rPr>
          <w:rFonts w:ascii="Times New Roman" w:hAnsi="Times New Roman" w:cs="Times New Roman"/>
          <w:b/>
          <w:sz w:val="24"/>
          <w:szCs w:val="24"/>
        </w:rPr>
        <w:t>4.</w:t>
      </w:r>
      <w:r w:rsidRPr="00130B0B">
        <w:rPr>
          <w:rFonts w:ascii="Times New Roman" w:hAnsi="Times New Roman" w:cs="Times New Roman"/>
          <w:b/>
          <w:sz w:val="24"/>
          <w:szCs w:val="24"/>
        </w:rPr>
        <w:t>43</w:t>
      </w:r>
    </w:p>
    <w:p w:rsidR="00C86E62" w:rsidRPr="00130B0B" w:rsidRDefault="00C86E62" w:rsidP="00A16BB5">
      <w:pPr>
        <w:pStyle w:val="NoSpacing"/>
        <w:jc w:val="center"/>
        <w:rPr>
          <w:rFonts w:ascii="Times New Roman" w:hAnsi="Times New Roman" w:cs="Times New Roman"/>
          <w:sz w:val="24"/>
          <w:szCs w:val="24"/>
        </w:rPr>
      </w:pPr>
      <w:r w:rsidRPr="00130B0B">
        <w:rPr>
          <w:rFonts w:ascii="Times New Roman" w:hAnsi="Times New Roman" w:cs="Times New Roman"/>
          <w:noProof/>
          <w:sz w:val="24"/>
          <w:szCs w:val="24"/>
        </w:rPr>
        <w:drawing>
          <wp:inline distT="0" distB="0" distL="0" distR="0">
            <wp:extent cx="2895600" cy="1381125"/>
            <wp:effectExtent l="19050" t="0" r="0" b="0"/>
            <wp:docPr id="131" name="Picture 50" descr="File Import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Import 7.JPG"/>
                    <pic:cNvPicPr/>
                  </pic:nvPicPr>
                  <pic:blipFill>
                    <a:blip r:embed="rId127" cstate="print"/>
                    <a:stretch>
                      <a:fillRect/>
                    </a:stretch>
                  </pic:blipFill>
                  <pic:spPr>
                    <a:xfrm>
                      <a:off x="0" y="0"/>
                      <a:ext cx="2895600" cy="1381125"/>
                    </a:xfrm>
                    <a:prstGeom prst="rect">
                      <a:avLst/>
                    </a:prstGeom>
                  </pic:spPr>
                </pic:pic>
              </a:graphicData>
            </a:graphic>
          </wp:inline>
        </w:drawing>
      </w:r>
      <w:r w:rsidRPr="00130B0B">
        <w:rPr>
          <w:rFonts w:ascii="Times New Roman" w:hAnsi="Times New Roman" w:cs="Times New Roman"/>
          <w:noProof/>
          <w:sz w:val="24"/>
          <w:szCs w:val="24"/>
        </w:rPr>
        <w:drawing>
          <wp:inline distT="0" distB="0" distL="0" distR="0">
            <wp:extent cx="2895600" cy="1381125"/>
            <wp:effectExtent l="19050" t="0" r="0" b="0"/>
            <wp:docPr id="132" name="Picture 51" descr="File Import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Import 8.JPG"/>
                    <pic:cNvPicPr/>
                  </pic:nvPicPr>
                  <pic:blipFill>
                    <a:blip r:embed="rId128" cstate="print"/>
                    <a:stretch>
                      <a:fillRect/>
                    </a:stretch>
                  </pic:blipFill>
                  <pic:spPr>
                    <a:xfrm>
                      <a:off x="0" y="0"/>
                      <a:ext cx="2895600" cy="1381125"/>
                    </a:xfrm>
                    <a:prstGeom prst="rect">
                      <a:avLst/>
                    </a:prstGeom>
                  </pic:spPr>
                </pic:pic>
              </a:graphicData>
            </a:graphic>
          </wp:inline>
        </w:drawing>
      </w:r>
    </w:p>
    <w:p w:rsidR="00C86E62" w:rsidRPr="00130B0B" w:rsidRDefault="00C86E62" w:rsidP="00A16BB5">
      <w:pPr>
        <w:pStyle w:val="NoSpacing"/>
        <w:ind w:left="720"/>
        <w:rPr>
          <w:rFonts w:ascii="Times New Roman" w:hAnsi="Times New Roman" w:cs="Times New Roman"/>
          <w:sz w:val="16"/>
          <w:szCs w:val="16"/>
        </w:rPr>
      </w:pPr>
    </w:p>
    <w:p w:rsidR="00C86E62" w:rsidRPr="00130B0B" w:rsidRDefault="00C86E62" w:rsidP="00A16BB5">
      <w:pPr>
        <w:pStyle w:val="NoSpacing"/>
        <w:numPr>
          <w:ilvl w:val="0"/>
          <w:numId w:val="29"/>
        </w:numPr>
        <w:rPr>
          <w:rFonts w:ascii="Times New Roman" w:hAnsi="Times New Roman" w:cs="Times New Roman"/>
          <w:sz w:val="24"/>
          <w:szCs w:val="24"/>
        </w:rPr>
      </w:pPr>
      <w:r w:rsidRPr="00130B0B">
        <w:rPr>
          <w:rFonts w:ascii="Times New Roman" w:hAnsi="Times New Roman" w:cs="Times New Roman"/>
          <w:sz w:val="24"/>
          <w:szCs w:val="24"/>
        </w:rPr>
        <w:t>Click on OK to confirm successful import of data. The number does not reflect the number of patients dispensed to but the number of medicines dispensed. For each medicine dispensed a record is kept which include number of days dispensed, pill count on that specific medicine and quantity dispensed which is linked to the ART number.</w:t>
      </w:r>
    </w:p>
    <w:p w:rsidR="00130B0B" w:rsidRPr="00130B0B" w:rsidRDefault="00130B0B" w:rsidP="00A16BB5">
      <w:pPr>
        <w:pStyle w:val="NoSpacing"/>
        <w:ind w:firstLine="720"/>
        <w:rPr>
          <w:rFonts w:ascii="Times New Roman" w:hAnsi="Times New Roman" w:cs="Times New Roman"/>
          <w:sz w:val="16"/>
          <w:szCs w:val="16"/>
        </w:rPr>
      </w:pPr>
    </w:p>
    <w:p w:rsidR="00C86E62" w:rsidRPr="00130B0B" w:rsidRDefault="00C86E62" w:rsidP="00AA7A75">
      <w:pPr>
        <w:pStyle w:val="NoSpacing"/>
        <w:keepNext/>
        <w:jc w:val="center"/>
        <w:rPr>
          <w:rFonts w:ascii="Times New Roman" w:hAnsi="Times New Roman" w:cs="Times New Roman"/>
          <w:b/>
          <w:sz w:val="24"/>
          <w:szCs w:val="24"/>
        </w:rPr>
      </w:pPr>
      <w:r w:rsidRPr="00130B0B">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130B0B">
        <w:rPr>
          <w:rFonts w:ascii="Times New Roman" w:hAnsi="Times New Roman" w:cs="Times New Roman"/>
          <w:b/>
          <w:sz w:val="24"/>
          <w:szCs w:val="24"/>
        </w:rPr>
        <w:t>44</w:t>
      </w:r>
    </w:p>
    <w:p w:rsidR="00AA7A75" w:rsidRDefault="00C86E62" w:rsidP="00A16BB5">
      <w:pPr>
        <w:pStyle w:val="NoSpacing"/>
        <w:jc w:val="center"/>
      </w:pPr>
      <w:r>
        <w:rPr>
          <w:noProof/>
        </w:rPr>
        <w:drawing>
          <wp:inline distT="0" distB="0" distL="0" distR="0">
            <wp:extent cx="2895600" cy="1209675"/>
            <wp:effectExtent l="19050" t="0" r="0" b="0"/>
            <wp:docPr id="133" name="Picture 52" descr="File Import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Import 9.JPG"/>
                    <pic:cNvPicPr/>
                  </pic:nvPicPr>
                  <pic:blipFill>
                    <a:blip r:embed="rId129" cstate="print"/>
                    <a:stretch>
                      <a:fillRect/>
                    </a:stretch>
                  </pic:blipFill>
                  <pic:spPr>
                    <a:xfrm>
                      <a:off x="0" y="0"/>
                      <a:ext cx="2895600" cy="1209675"/>
                    </a:xfrm>
                    <a:prstGeom prst="rect">
                      <a:avLst/>
                    </a:prstGeom>
                  </pic:spPr>
                </pic:pic>
              </a:graphicData>
            </a:graphic>
          </wp:inline>
        </w:drawing>
      </w:r>
    </w:p>
    <w:p w:rsidR="00130B0B" w:rsidRDefault="00130B0B" w:rsidP="00A16BB5">
      <w:pPr>
        <w:pStyle w:val="NoSpacing"/>
        <w:jc w:val="center"/>
      </w:pPr>
    </w:p>
    <w:p w:rsidR="00C86E62" w:rsidRPr="00130B0B" w:rsidRDefault="00C86E62" w:rsidP="00A16BB5">
      <w:pPr>
        <w:pStyle w:val="NoSpacing"/>
        <w:ind w:left="720"/>
        <w:rPr>
          <w:rFonts w:ascii="Times New Roman" w:hAnsi="Times New Roman" w:cs="Times New Roman"/>
          <w:sz w:val="24"/>
          <w:szCs w:val="24"/>
        </w:rPr>
      </w:pPr>
      <w:r w:rsidRPr="00130B0B">
        <w:rPr>
          <w:rFonts w:ascii="Times New Roman" w:hAnsi="Times New Roman" w:cs="Times New Roman"/>
          <w:sz w:val="24"/>
          <w:szCs w:val="24"/>
        </w:rPr>
        <w:t>The EDT main window will appear after the import and you have to go back to the “Export to Mobile” menu</w:t>
      </w:r>
      <w:r w:rsidR="005A3D7E">
        <w:rPr>
          <w:rFonts w:ascii="Times New Roman" w:hAnsi="Times New Roman" w:cs="Times New Roman"/>
          <w:sz w:val="24"/>
          <w:szCs w:val="24"/>
        </w:rPr>
        <w:t xml:space="preserve"> (Figure 4.45)</w:t>
      </w:r>
      <w:r w:rsidRPr="00130B0B">
        <w:rPr>
          <w:rFonts w:ascii="Times New Roman" w:hAnsi="Times New Roman" w:cs="Times New Roman"/>
          <w:sz w:val="24"/>
          <w:szCs w:val="24"/>
        </w:rPr>
        <w:t>.</w:t>
      </w:r>
    </w:p>
    <w:p w:rsidR="00C86E62" w:rsidRPr="00130B0B" w:rsidRDefault="00C86E62" w:rsidP="00A16BB5">
      <w:pPr>
        <w:pStyle w:val="NoSpacing"/>
        <w:numPr>
          <w:ilvl w:val="0"/>
          <w:numId w:val="29"/>
        </w:numPr>
        <w:rPr>
          <w:rFonts w:ascii="Times New Roman" w:hAnsi="Times New Roman" w:cs="Times New Roman"/>
          <w:sz w:val="24"/>
          <w:szCs w:val="24"/>
        </w:rPr>
      </w:pPr>
      <w:r w:rsidRPr="00130B0B">
        <w:rPr>
          <w:rFonts w:ascii="Times New Roman" w:hAnsi="Times New Roman" w:cs="Times New Roman"/>
          <w:sz w:val="24"/>
          <w:szCs w:val="24"/>
        </w:rPr>
        <w:t>Move on to the next step which is step 5 – Verify Mobile Data. Click on “Verify” next to step 5.</w:t>
      </w:r>
    </w:p>
    <w:p w:rsidR="00C86E62" w:rsidRPr="00130B0B" w:rsidRDefault="00C86E62" w:rsidP="00A16BB5">
      <w:pPr>
        <w:pStyle w:val="NoSpacing"/>
        <w:ind w:left="720"/>
        <w:rPr>
          <w:rFonts w:ascii="Times New Roman" w:hAnsi="Times New Roman" w:cs="Times New Roman"/>
          <w:sz w:val="16"/>
          <w:szCs w:val="16"/>
        </w:rPr>
      </w:pPr>
    </w:p>
    <w:p w:rsidR="00C86E62" w:rsidRPr="00130B0B" w:rsidRDefault="00C86E62" w:rsidP="00AA7A75">
      <w:pPr>
        <w:pStyle w:val="NoSpacing"/>
        <w:keepNext/>
        <w:jc w:val="center"/>
        <w:rPr>
          <w:rFonts w:ascii="Times New Roman" w:hAnsi="Times New Roman" w:cs="Times New Roman"/>
          <w:b/>
          <w:sz w:val="24"/>
          <w:szCs w:val="24"/>
        </w:rPr>
      </w:pPr>
      <w:r w:rsidRPr="00130B0B">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130B0B">
        <w:rPr>
          <w:rFonts w:ascii="Times New Roman" w:hAnsi="Times New Roman" w:cs="Times New Roman"/>
          <w:b/>
          <w:sz w:val="24"/>
          <w:szCs w:val="24"/>
        </w:rPr>
        <w:t>45</w:t>
      </w:r>
    </w:p>
    <w:p w:rsidR="00C86E62" w:rsidRDefault="00130B0B" w:rsidP="00A16BB5">
      <w:pPr>
        <w:pStyle w:val="No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76750" cy="31527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5 - Verify Main Screen.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76750" cy="3152775"/>
                    </a:xfrm>
                    <a:prstGeom prst="rect">
                      <a:avLst/>
                    </a:prstGeom>
                  </pic:spPr>
                </pic:pic>
              </a:graphicData>
            </a:graphic>
          </wp:inline>
        </w:drawing>
      </w:r>
    </w:p>
    <w:p w:rsidR="00130B0B" w:rsidRPr="00130B0B" w:rsidRDefault="00130B0B" w:rsidP="00A16BB5">
      <w:pPr>
        <w:pStyle w:val="NoSpacing"/>
        <w:ind w:left="720"/>
        <w:rPr>
          <w:rFonts w:ascii="Times New Roman" w:hAnsi="Times New Roman" w:cs="Times New Roman"/>
          <w:sz w:val="16"/>
          <w:szCs w:val="16"/>
        </w:rPr>
      </w:pPr>
    </w:p>
    <w:p w:rsidR="00C86E62" w:rsidRPr="00130B0B" w:rsidRDefault="00C86E62" w:rsidP="00A16BB5">
      <w:pPr>
        <w:pStyle w:val="NoSpacing"/>
        <w:numPr>
          <w:ilvl w:val="0"/>
          <w:numId w:val="29"/>
        </w:numPr>
        <w:rPr>
          <w:rFonts w:ascii="Times New Roman" w:hAnsi="Times New Roman" w:cs="Times New Roman"/>
          <w:sz w:val="24"/>
          <w:szCs w:val="24"/>
        </w:rPr>
      </w:pPr>
      <w:r w:rsidRPr="00130B0B">
        <w:rPr>
          <w:rFonts w:ascii="Times New Roman" w:hAnsi="Times New Roman" w:cs="Times New Roman"/>
          <w:sz w:val="24"/>
          <w:szCs w:val="24"/>
        </w:rPr>
        <w:t xml:space="preserve">The verification window will now appear. On this window you scroll through all the records and make changes where necessary. This you do when you have marked patients that are on the wrong regimen etc. (Figure </w:t>
      </w:r>
      <w:r w:rsidR="005A3D7E">
        <w:rPr>
          <w:rFonts w:ascii="Times New Roman" w:hAnsi="Times New Roman" w:cs="Times New Roman"/>
          <w:sz w:val="24"/>
          <w:szCs w:val="24"/>
        </w:rPr>
        <w:t>4.</w:t>
      </w:r>
      <w:r w:rsidRPr="00130B0B">
        <w:rPr>
          <w:rFonts w:ascii="Times New Roman" w:hAnsi="Times New Roman" w:cs="Times New Roman"/>
          <w:sz w:val="24"/>
          <w:szCs w:val="24"/>
        </w:rPr>
        <w:t>46)</w:t>
      </w:r>
    </w:p>
    <w:p w:rsidR="00C86E62" w:rsidRPr="00130B0B" w:rsidRDefault="00C86E62" w:rsidP="00A16BB5">
      <w:pPr>
        <w:pStyle w:val="NoSpacing"/>
        <w:ind w:left="720"/>
        <w:rPr>
          <w:rFonts w:ascii="Times New Roman" w:hAnsi="Times New Roman" w:cs="Times New Roman"/>
          <w:sz w:val="16"/>
          <w:szCs w:val="16"/>
        </w:rPr>
      </w:pPr>
    </w:p>
    <w:p w:rsidR="00C86E62" w:rsidRPr="00D9214E" w:rsidRDefault="00C86E62" w:rsidP="00AA7A75">
      <w:pPr>
        <w:pStyle w:val="NoSpacing"/>
        <w:keepNext/>
        <w:jc w:val="center"/>
        <w:rPr>
          <w:rFonts w:ascii="Times New Roman" w:hAnsi="Times New Roman" w:cs="Times New Roman"/>
          <w:b/>
          <w:sz w:val="24"/>
          <w:szCs w:val="24"/>
        </w:rPr>
      </w:pPr>
      <w:r w:rsidRPr="00D9214E">
        <w:rPr>
          <w:rFonts w:ascii="Times New Roman" w:hAnsi="Times New Roman" w:cs="Times New Roman"/>
          <w:b/>
          <w:sz w:val="24"/>
          <w:szCs w:val="24"/>
        </w:rPr>
        <w:lastRenderedPageBreak/>
        <w:t xml:space="preserve">Figure </w:t>
      </w:r>
      <w:r w:rsidR="005A3D7E">
        <w:rPr>
          <w:rFonts w:ascii="Times New Roman" w:hAnsi="Times New Roman" w:cs="Times New Roman"/>
          <w:b/>
          <w:sz w:val="24"/>
          <w:szCs w:val="24"/>
        </w:rPr>
        <w:t>4.</w:t>
      </w:r>
      <w:r w:rsidRPr="00D9214E">
        <w:rPr>
          <w:rFonts w:ascii="Times New Roman" w:hAnsi="Times New Roman" w:cs="Times New Roman"/>
          <w:b/>
          <w:sz w:val="24"/>
          <w:szCs w:val="24"/>
        </w:rPr>
        <w:t>46</w:t>
      </w:r>
    </w:p>
    <w:p w:rsidR="00C86E62" w:rsidRDefault="00C86E62" w:rsidP="00A16BB5">
      <w:pPr>
        <w:pStyle w:val="NoSpacing"/>
        <w:jc w:val="center"/>
      </w:pPr>
      <w:r>
        <w:rPr>
          <w:noProof/>
        </w:rPr>
        <w:drawing>
          <wp:inline distT="0" distB="0" distL="0" distR="0">
            <wp:extent cx="4476750" cy="2847975"/>
            <wp:effectExtent l="19050" t="0" r="0" b="0"/>
            <wp:docPr id="135" name="Picture 55" descr="Verif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y 1.JPG"/>
                    <pic:cNvPicPr/>
                  </pic:nvPicPr>
                  <pic:blipFill>
                    <a:blip r:embed="rId131" cstate="print"/>
                    <a:stretch>
                      <a:fillRect/>
                    </a:stretch>
                  </pic:blipFill>
                  <pic:spPr>
                    <a:xfrm>
                      <a:off x="0" y="0"/>
                      <a:ext cx="4479715" cy="2849861"/>
                    </a:xfrm>
                    <a:prstGeom prst="rect">
                      <a:avLst/>
                    </a:prstGeom>
                  </pic:spPr>
                </pic:pic>
              </a:graphicData>
            </a:graphic>
          </wp:inline>
        </w:drawing>
      </w:r>
    </w:p>
    <w:p w:rsidR="00C86E62" w:rsidRDefault="00C86E62" w:rsidP="00A16BB5">
      <w:pPr>
        <w:pStyle w:val="NoSpacing"/>
        <w:ind w:left="720"/>
      </w:pPr>
    </w:p>
    <w:p w:rsidR="00AA7A75" w:rsidRPr="00AA7A75" w:rsidRDefault="00C86E62" w:rsidP="00AA7A75">
      <w:pPr>
        <w:pStyle w:val="NoSpacing"/>
        <w:numPr>
          <w:ilvl w:val="0"/>
          <w:numId w:val="29"/>
        </w:numPr>
        <w:rPr>
          <w:rFonts w:ascii="Times New Roman" w:hAnsi="Times New Roman" w:cs="Times New Roman"/>
          <w:sz w:val="24"/>
          <w:szCs w:val="24"/>
        </w:rPr>
      </w:pPr>
      <w:r w:rsidRPr="00D9214E">
        <w:rPr>
          <w:rFonts w:ascii="Times New Roman" w:hAnsi="Times New Roman" w:cs="Times New Roman"/>
          <w:sz w:val="24"/>
          <w:szCs w:val="24"/>
        </w:rPr>
        <w:t>Once you are finished verifying the data from the mobile device click on the “Update” button at the bottom. The window to accept all mobile dispensing data will now appear. Click on OK</w:t>
      </w:r>
      <w:r w:rsidR="005A3D7E">
        <w:rPr>
          <w:rFonts w:ascii="Times New Roman" w:hAnsi="Times New Roman" w:cs="Times New Roman"/>
          <w:sz w:val="24"/>
          <w:szCs w:val="24"/>
        </w:rPr>
        <w:t xml:space="preserve"> (Figure 4.47)</w:t>
      </w:r>
      <w:r w:rsidRPr="00D9214E">
        <w:rPr>
          <w:rFonts w:ascii="Times New Roman" w:hAnsi="Times New Roman" w:cs="Times New Roman"/>
          <w:sz w:val="24"/>
          <w:szCs w:val="24"/>
        </w:rPr>
        <w:t>.</w:t>
      </w:r>
    </w:p>
    <w:p w:rsidR="00C86E62" w:rsidRPr="00D9214E" w:rsidRDefault="00C86E62" w:rsidP="00AA7A75">
      <w:pPr>
        <w:pStyle w:val="NoSpacing"/>
        <w:keepNext/>
        <w:jc w:val="center"/>
        <w:rPr>
          <w:rFonts w:ascii="Times New Roman" w:hAnsi="Times New Roman" w:cs="Times New Roman"/>
          <w:b/>
          <w:sz w:val="24"/>
          <w:szCs w:val="24"/>
        </w:rPr>
      </w:pPr>
      <w:r w:rsidRPr="00D9214E">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D9214E">
        <w:rPr>
          <w:rFonts w:ascii="Times New Roman" w:hAnsi="Times New Roman" w:cs="Times New Roman"/>
          <w:b/>
          <w:sz w:val="24"/>
          <w:szCs w:val="24"/>
        </w:rPr>
        <w:t>47</w:t>
      </w:r>
    </w:p>
    <w:p w:rsidR="00C86E62" w:rsidRPr="00D9214E" w:rsidRDefault="00C86E62" w:rsidP="00A16BB5">
      <w:pPr>
        <w:pStyle w:val="NoSpacing"/>
        <w:jc w:val="center"/>
        <w:rPr>
          <w:rFonts w:ascii="Times New Roman" w:hAnsi="Times New Roman" w:cs="Times New Roman"/>
          <w:sz w:val="24"/>
          <w:szCs w:val="24"/>
        </w:rPr>
      </w:pPr>
      <w:r w:rsidRPr="00D9214E">
        <w:rPr>
          <w:rFonts w:ascii="Times New Roman" w:hAnsi="Times New Roman" w:cs="Times New Roman"/>
          <w:noProof/>
          <w:sz w:val="24"/>
          <w:szCs w:val="24"/>
        </w:rPr>
        <w:drawing>
          <wp:inline distT="0" distB="0" distL="0" distR="0">
            <wp:extent cx="3057525" cy="1209675"/>
            <wp:effectExtent l="19050" t="0" r="9525" b="0"/>
            <wp:docPr id="136" name="Picture 56" descr="Verif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y 2.JPG"/>
                    <pic:cNvPicPr/>
                  </pic:nvPicPr>
                  <pic:blipFill>
                    <a:blip r:embed="rId132" cstate="print"/>
                    <a:stretch>
                      <a:fillRect/>
                    </a:stretch>
                  </pic:blipFill>
                  <pic:spPr>
                    <a:xfrm>
                      <a:off x="0" y="0"/>
                      <a:ext cx="3057525" cy="1209675"/>
                    </a:xfrm>
                    <a:prstGeom prst="rect">
                      <a:avLst/>
                    </a:prstGeom>
                  </pic:spPr>
                </pic:pic>
              </a:graphicData>
            </a:graphic>
          </wp:inline>
        </w:drawing>
      </w:r>
    </w:p>
    <w:p w:rsidR="00C86E62" w:rsidRPr="00D9214E" w:rsidRDefault="00C86E62" w:rsidP="00A16BB5">
      <w:pPr>
        <w:pStyle w:val="NoSpacing"/>
        <w:ind w:left="720"/>
        <w:rPr>
          <w:rFonts w:ascii="Times New Roman" w:hAnsi="Times New Roman" w:cs="Times New Roman"/>
          <w:sz w:val="24"/>
          <w:szCs w:val="24"/>
        </w:rPr>
      </w:pPr>
    </w:p>
    <w:p w:rsidR="00C86E62" w:rsidRPr="00AA7A75" w:rsidRDefault="00C86E62" w:rsidP="00AA7A75">
      <w:pPr>
        <w:pStyle w:val="NoSpacing"/>
        <w:numPr>
          <w:ilvl w:val="0"/>
          <w:numId w:val="29"/>
        </w:numPr>
        <w:rPr>
          <w:rFonts w:ascii="Times New Roman" w:hAnsi="Times New Roman" w:cs="Times New Roman"/>
          <w:sz w:val="24"/>
          <w:szCs w:val="24"/>
        </w:rPr>
      </w:pPr>
      <w:r w:rsidRPr="00D9214E">
        <w:rPr>
          <w:rFonts w:ascii="Times New Roman" w:hAnsi="Times New Roman" w:cs="Times New Roman"/>
          <w:sz w:val="24"/>
          <w:szCs w:val="24"/>
        </w:rPr>
        <w:t>After the acceptance of the data a confirmation window will appear. This window allows you to print an audit trail of the dispensing done on the scanner. You do not need to print the audit trail. Click on NO</w:t>
      </w:r>
      <w:r w:rsidR="005A3D7E">
        <w:rPr>
          <w:rFonts w:ascii="Times New Roman" w:hAnsi="Times New Roman" w:cs="Times New Roman"/>
          <w:sz w:val="24"/>
          <w:szCs w:val="24"/>
        </w:rPr>
        <w:t xml:space="preserve"> (Figure 4.48)</w:t>
      </w:r>
      <w:r w:rsidRPr="00D9214E">
        <w:rPr>
          <w:rFonts w:ascii="Times New Roman" w:hAnsi="Times New Roman" w:cs="Times New Roman"/>
          <w:sz w:val="24"/>
          <w:szCs w:val="24"/>
        </w:rPr>
        <w:t>.</w:t>
      </w:r>
    </w:p>
    <w:p w:rsidR="00C86E62" w:rsidRPr="00D9214E" w:rsidRDefault="00C86E62" w:rsidP="00AA7A75">
      <w:pPr>
        <w:pStyle w:val="NoSpacing"/>
        <w:keepNext/>
        <w:jc w:val="center"/>
        <w:rPr>
          <w:rFonts w:ascii="Times New Roman" w:hAnsi="Times New Roman" w:cs="Times New Roman"/>
          <w:b/>
          <w:sz w:val="24"/>
          <w:szCs w:val="24"/>
        </w:rPr>
      </w:pPr>
      <w:r w:rsidRPr="00D9214E">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D9214E">
        <w:rPr>
          <w:rFonts w:ascii="Times New Roman" w:hAnsi="Times New Roman" w:cs="Times New Roman"/>
          <w:b/>
          <w:sz w:val="24"/>
          <w:szCs w:val="24"/>
        </w:rPr>
        <w:t>48</w:t>
      </w:r>
    </w:p>
    <w:p w:rsidR="00C86E62" w:rsidRPr="00D9214E" w:rsidRDefault="00C86E62" w:rsidP="00A16BB5">
      <w:pPr>
        <w:pStyle w:val="NoSpacing"/>
        <w:jc w:val="center"/>
        <w:rPr>
          <w:rFonts w:ascii="Times New Roman" w:hAnsi="Times New Roman" w:cs="Times New Roman"/>
          <w:sz w:val="24"/>
          <w:szCs w:val="24"/>
        </w:rPr>
      </w:pPr>
      <w:r w:rsidRPr="00D9214E">
        <w:rPr>
          <w:rFonts w:ascii="Times New Roman" w:hAnsi="Times New Roman" w:cs="Times New Roman"/>
          <w:noProof/>
          <w:sz w:val="24"/>
          <w:szCs w:val="24"/>
        </w:rPr>
        <w:drawing>
          <wp:inline distT="0" distB="0" distL="0" distR="0">
            <wp:extent cx="3400425" cy="1028700"/>
            <wp:effectExtent l="19050" t="0" r="9525" b="0"/>
            <wp:docPr id="137" name="Picture 57" descr="Verify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y 3.JPG"/>
                    <pic:cNvPicPr/>
                  </pic:nvPicPr>
                  <pic:blipFill>
                    <a:blip r:embed="rId133" cstate="print"/>
                    <a:stretch>
                      <a:fillRect/>
                    </a:stretch>
                  </pic:blipFill>
                  <pic:spPr>
                    <a:xfrm>
                      <a:off x="0" y="0"/>
                      <a:ext cx="3400425" cy="1028700"/>
                    </a:xfrm>
                    <a:prstGeom prst="rect">
                      <a:avLst/>
                    </a:prstGeom>
                  </pic:spPr>
                </pic:pic>
              </a:graphicData>
            </a:graphic>
          </wp:inline>
        </w:drawing>
      </w:r>
    </w:p>
    <w:p w:rsidR="00C86E62" w:rsidRPr="00D9214E" w:rsidRDefault="00C86E62" w:rsidP="00A16BB5">
      <w:pPr>
        <w:pStyle w:val="NoSpacing"/>
        <w:ind w:left="720"/>
        <w:rPr>
          <w:rFonts w:ascii="Times New Roman" w:hAnsi="Times New Roman" w:cs="Times New Roman"/>
          <w:sz w:val="24"/>
          <w:szCs w:val="24"/>
        </w:rPr>
      </w:pPr>
    </w:p>
    <w:p w:rsidR="00C86E62" w:rsidRPr="00AA7A75" w:rsidRDefault="00C86E62" w:rsidP="00AA7A75">
      <w:pPr>
        <w:pStyle w:val="NoSpacing"/>
        <w:numPr>
          <w:ilvl w:val="0"/>
          <w:numId w:val="29"/>
        </w:numPr>
        <w:rPr>
          <w:rFonts w:ascii="Times New Roman" w:hAnsi="Times New Roman" w:cs="Times New Roman"/>
          <w:sz w:val="24"/>
          <w:szCs w:val="24"/>
        </w:rPr>
      </w:pPr>
      <w:r w:rsidRPr="00D9214E">
        <w:rPr>
          <w:rFonts w:ascii="Times New Roman" w:hAnsi="Times New Roman" w:cs="Times New Roman"/>
          <w:sz w:val="24"/>
          <w:szCs w:val="24"/>
        </w:rPr>
        <w:lastRenderedPageBreak/>
        <w:t>To validate that the records have been updated you can go to the dispensing history of any patient dispensed on the mobile device. On the history page it will show a pro-forma number that is equivalent to the mobile session number (Figure</w:t>
      </w:r>
      <w:r w:rsidR="005A3D7E">
        <w:rPr>
          <w:rFonts w:ascii="Times New Roman" w:hAnsi="Times New Roman" w:cs="Times New Roman"/>
          <w:sz w:val="24"/>
          <w:szCs w:val="24"/>
        </w:rPr>
        <w:t xml:space="preserve"> 4.</w:t>
      </w:r>
      <w:r w:rsidRPr="00D9214E">
        <w:rPr>
          <w:rFonts w:ascii="Times New Roman" w:hAnsi="Times New Roman" w:cs="Times New Roman"/>
          <w:sz w:val="24"/>
          <w:szCs w:val="24"/>
        </w:rPr>
        <w:t>49).</w:t>
      </w:r>
    </w:p>
    <w:p w:rsidR="00C86E62" w:rsidRPr="00D9214E" w:rsidRDefault="00C86E62" w:rsidP="00AA7A75">
      <w:pPr>
        <w:pStyle w:val="NoSpacing"/>
        <w:keepNext/>
        <w:jc w:val="center"/>
        <w:rPr>
          <w:rFonts w:ascii="Times New Roman" w:hAnsi="Times New Roman" w:cs="Times New Roman"/>
          <w:b/>
          <w:sz w:val="24"/>
          <w:szCs w:val="24"/>
        </w:rPr>
      </w:pPr>
      <w:r w:rsidRPr="00D9214E">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D9214E">
        <w:rPr>
          <w:rFonts w:ascii="Times New Roman" w:hAnsi="Times New Roman" w:cs="Times New Roman"/>
          <w:b/>
          <w:sz w:val="24"/>
          <w:szCs w:val="24"/>
        </w:rPr>
        <w:t>49</w:t>
      </w:r>
    </w:p>
    <w:p w:rsidR="00C86E62" w:rsidRPr="00D9214E" w:rsidRDefault="00C86E62" w:rsidP="00A16BB5">
      <w:pPr>
        <w:pStyle w:val="NoSpacing"/>
        <w:jc w:val="center"/>
        <w:rPr>
          <w:rFonts w:ascii="Times New Roman" w:hAnsi="Times New Roman" w:cs="Times New Roman"/>
          <w:b/>
          <w:sz w:val="24"/>
          <w:szCs w:val="24"/>
        </w:rPr>
      </w:pPr>
      <w:r w:rsidRPr="00D9214E">
        <w:rPr>
          <w:rFonts w:ascii="Times New Roman" w:hAnsi="Times New Roman" w:cs="Times New Roman"/>
          <w:noProof/>
          <w:sz w:val="24"/>
          <w:szCs w:val="24"/>
        </w:rPr>
        <w:drawing>
          <wp:inline distT="0" distB="0" distL="0" distR="0">
            <wp:extent cx="4895850" cy="1657350"/>
            <wp:effectExtent l="19050" t="0" r="0" b="0"/>
            <wp:docPr id="138" name="Picture 58" descr="Mobile Dispens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 Dispense History.JPG"/>
                    <pic:cNvPicPr/>
                  </pic:nvPicPr>
                  <pic:blipFill>
                    <a:blip r:embed="rId134" cstate="print"/>
                    <a:stretch>
                      <a:fillRect/>
                    </a:stretch>
                  </pic:blipFill>
                  <pic:spPr>
                    <a:xfrm>
                      <a:off x="0" y="0"/>
                      <a:ext cx="4895850" cy="1657350"/>
                    </a:xfrm>
                    <a:prstGeom prst="rect">
                      <a:avLst/>
                    </a:prstGeom>
                  </pic:spPr>
                </pic:pic>
              </a:graphicData>
            </a:graphic>
          </wp:inline>
        </w:drawing>
      </w:r>
    </w:p>
    <w:p w:rsidR="00C86E62" w:rsidRDefault="00C86E62" w:rsidP="00A16BB5"/>
    <w:p w:rsidR="00D44528" w:rsidRDefault="009C057E" w:rsidP="00A10C6B">
      <w:pPr>
        <w:pStyle w:val="Heading1"/>
      </w:pPr>
      <w:r>
        <w:br w:type="page"/>
      </w:r>
      <w:bookmarkStart w:id="45" w:name="_Toc329175760"/>
      <w:r w:rsidRPr="00A10C6B">
        <w:lastRenderedPageBreak/>
        <w:t xml:space="preserve">CHAPTER </w:t>
      </w:r>
      <w:r w:rsidR="005A3D7E" w:rsidRPr="00A10C6B">
        <w:t>5</w:t>
      </w:r>
      <w:r w:rsidRPr="00A10C6B">
        <w:t>: REPORTS</w:t>
      </w:r>
      <w:bookmarkEnd w:id="45"/>
    </w:p>
    <w:p w:rsidR="009C057E" w:rsidRDefault="009C057E" w:rsidP="00A16BB5">
      <w:r>
        <w:t>The system produces various types of reports. Each report is described below. Please note that the report list is not exhaustive, more reports can be designed if needed.</w:t>
      </w:r>
    </w:p>
    <w:p w:rsidR="009412C8" w:rsidRDefault="009C057E" w:rsidP="00A16BB5">
      <w:r>
        <w:t>The report menu does not appear on the main menu. It appears separately as a reports icon on the desktop.</w:t>
      </w:r>
      <w:r w:rsidR="009412C8">
        <w:t xml:space="preserve"> </w:t>
      </w:r>
      <w:r>
        <w:t xml:space="preserve"> </w:t>
      </w:r>
    </w:p>
    <w:p w:rsidR="00426F16" w:rsidRPr="009412C8" w:rsidRDefault="00360C52" w:rsidP="00A16BB5">
      <w:pPr>
        <w:jc w:val="center"/>
      </w:pPr>
      <w:r>
        <w:rPr>
          <w:noProof/>
          <w:lang w:val="en-ZA" w:eastAsia="en-ZA"/>
        </w:rPr>
        <w:drawing>
          <wp:inline distT="0" distB="0" distL="0" distR="0">
            <wp:extent cx="457200" cy="457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T new.ico"/>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9412C8" w:rsidRDefault="009412C8" w:rsidP="00AA7A75">
      <w:pPr>
        <w:jc w:val="center"/>
      </w:pPr>
      <w:r>
        <w:t>Report icon on the desktop</w:t>
      </w:r>
    </w:p>
    <w:p w:rsidR="00346954" w:rsidRDefault="00346954" w:rsidP="00A16BB5">
      <w:r>
        <w:t>Double click on the reports icon on the desktop. The report screen will appear</w:t>
      </w:r>
      <w:r w:rsidR="008A1A97">
        <w:t xml:space="preserve"> (see Figure </w:t>
      </w:r>
      <w:r w:rsidR="00242EF1">
        <w:t>5</w:t>
      </w:r>
      <w:r w:rsidR="008A1A97">
        <w:t>.1).</w:t>
      </w:r>
    </w:p>
    <w:p w:rsidR="00E10FB8" w:rsidRPr="00E10FB8" w:rsidRDefault="00242EF1" w:rsidP="00AA7A75">
      <w:pPr>
        <w:keepNext/>
        <w:jc w:val="center"/>
        <w:rPr>
          <w:b/>
        </w:rPr>
      </w:pPr>
      <w:r>
        <w:rPr>
          <w:b/>
        </w:rPr>
        <w:t>Figure 5</w:t>
      </w:r>
      <w:r w:rsidR="00E10FB8">
        <w:rPr>
          <w:b/>
        </w:rPr>
        <w:t>.1</w:t>
      </w:r>
    </w:p>
    <w:p w:rsidR="00346954" w:rsidRDefault="00120B51" w:rsidP="00A16BB5">
      <w:r>
        <w:rPr>
          <w:noProof/>
          <w:lang w:val="en-ZA" w:eastAsia="en-ZA"/>
        </w:rPr>
        <w:drawing>
          <wp:inline distT="0" distB="0" distL="0" distR="0">
            <wp:extent cx="5943600" cy="42964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4296410"/>
                    </a:xfrm>
                    <a:prstGeom prst="rect">
                      <a:avLst/>
                    </a:prstGeom>
                  </pic:spPr>
                </pic:pic>
              </a:graphicData>
            </a:graphic>
          </wp:inline>
        </w:drawing>
      </w:r>
    </w:p>
    <w:p w:rsidR="00F4043C" w:rsidRDefault="00F4043C" w:rsidP="00A16BB5">
      <w:r>
        <w:t xml:space="preserve">To access any of the reports, click on the </w:t>
      </w:r>
      <w:r w:rsidR="00FC49ED">
        <w:t>drop down arrow on the right</w:t>
      </w:r>
      <w:r>
        <w:t xml:space="preserve"> and </w:t>
      </w:r>
      <w:r w:rsidR="00FC49ED">
        <w:t>select the report to be printed.</w:t>
      </w:r>
    </w:p>
    <w:p w:rsidR="00F4043C" w:rsidRDefault="00F4043C" w:rsidP="00A16BB5">
      <w:r>
        <w:t xml:space="preserve">The </w:t>
      </w:r>
      <w:r w:rsidR="00616EE1">
        <w:t xml:space="preserve">period for reports is </w:t>
      </w:r>
      <w:r w:rsidR="000064DF">
        <w:t xml:space="preserve">for the previous reporting period </w:t>
      </w:r>
      <w:r w:rsidR="00616EE1">
        <w:t xml:space="preserve">by default 30 </w:t>
      </w:r>
      <w:r w:rsidR="000064DF">
        <w:t xml:space="preserve">days. To select a different period click the radio button next to “To”. </w:t>
      </w:r>
      <w:r w:rsidR="002E56E9">
        <w:t>You will now be able to select different dates from calendar drop downs or type in the required date selection.</w:t>
      </w:r>
    </w:p>
    <w:p w:rsidR="00A8282B" w:rsidRDefault="00A8282B" w:rsidP="00A16BB5">
      <w:r>
        <w:t xml:space="preserve">All reports </w:t>
      </w:r>
      <w:r w:rsidR="002E56E9">
        <w:t xml:space="preserve">can be exported to Microsoft Excel </w:t>
      </w:r>
      <w:r>
        <w:t xml:space="preserve">and </w:t>
      </w:r>
      <w:r w:rsidR="002E56E9">
        <w:t>saved.</w:t>
      </w:r>
    </w:p>
    <w:p w:rsidR="000521B6" w:rsidRPr="000521B6" w:rsidRDefault="000521B6" w:rsidP="00A16BB5">
      <w:pPr>
        <w:ind w:left="426" w:hanging="426"/>
      </w:pPr>
      <w:r w:rsidRPr="000521B6">
        <w:rPr>
          <w:b/>
          <w:bCs/>
        </w:rPr>
        <w:lastRenderedPageBreak/>
        <w:t xml:space="preserve">New Patients Started by Regimen – </w:t>
      </w:r>
      <w:r w:rsidRPr="000521B6">
        <w:t>Shows all patients Therapy Start within the date range, remembering that only valid PAMART numbers are thus counted. Incomplete numbers and abandoned take-on are excluded.</w:t>
      </w:r>
    </w:p>
    <w:p w:rsidR="000521B6" w:rsidRPr="000521B6" w:rsidRDefault="00D15281" w:rsidP="00A16BB5">
      <w:pPr>
        <w:ind w:left="426" w:hanging="426"/>
        <w:rPr>
          <w:b/>
          <w:bCs/>
        </w:rPr>
      </w:pPr>
      <w:r>
        <w:rPr>
          <w:b/>
          <w:bCs/>
        </w:rPr>
        <w:t>No of Pick-ups by Patient</w:t>
      </w:r>
      <w:r w:rsidR="000521B6" w:rsidRPr="000521B6">
        <w:rPr>
          <w:b/>
          <w:bCs/>
        </w:rPr>
        <w:t xml:space="preserve"> –</w:t>
      </w:r>
      <w:r w:rsidR="002E56E9">
        <w:rPr>
          <w:b/>
          <w:bCs/>
        </w:rPr>
        <w:t xml:space="preserve"> </w:t>
      </w:r>
      <w:r w:rsidR="002E56E9">
        <w:rPr>
          <w:bCs/>
        </w:rPr>
        <w:t xml:space="preserve">this report displays the number of </w:t>
      </w:r>
      <w:r w:rsidR="00D22B1F">
        <w:rPr>
          <w:bCs/>
        </w:rPr>
        <w:t>pick-ups</w:t>
      </w:r>
      <w:r w:rsidR="002E56E9">
        <w:rPr>
          <w:bCs/>
        </w:rPr>
        <w:t xml:space="preserve"> </w:t>
      </w:r>
      <w:r w:rsidR="00D22B1F">
        <w:rPr>
          <w:bCs/>
        </w:rPr>
        <w:t xml:space="preserve">in a month grouped by </w:t>
      </w:r>
      <w:r w:rsidR="002E56E9">
        <w:rPr>
          <w:bCs/>
        </w:rPr>
        <w:t>patient</w:t>
      </w:r>
      <w:r w:rsidR="00D22B1F">
        <w:rPr>
          <w:bCs/>
        </w:rPr>
        <w:t xml:space="preserve"> status, regimen, and age group.</w:t>
      </w:r>
      <w:r>
        <w:rPr>
          <w:bCs/>
        </w:rPr>
        <w:t xml:space="preserve"> The statuses are Routine Refill, In-Transit, Restarted and Transferred-In.</w:t>
      </w:r>
      <w:r w:rsidR="00D22B1F">
        <w:rPr>
          <w:bCs/>
        </w:rPr>
        <w:t xml:space="preserve"> This report shows the number of patients served and not the number of scripts dispensed.</w:t>
      </w:r>
    </w:p>
    <w:p w:rsidR="000521B6" w:rsidRPr="000521B6" w:rsidRDefault="000521B6" w:rsidP="00A16BB5">
      <w:pPr>
        <w:ind w:left="426" w:hanging="426"/>
        <w:rPr>
          <w:b/>
          <w:bCs/>
        </w:rPr>
      </w:pPr>
      <w:r w:rsidRPr="000521B6">
        <w:rPr>
          <w:b/>
          <w:bCs/>
        </w:rPr>
        <w:t xml:space="preserve">All Patients </w:t>
      </w:r>
      <w:r w:rsidRPr="000521B6">
        <w:rPr>
          <w:bCs/>
        </w:rPr>
        <w:t xml:space="preserve">– </w:t>
      </w:r>
      <w:r w:rsidR="006A3ACE">
        <w:rPr>
          <w:bCs/>
        </w:rPr>
        <w:t>this report shows the cumulative number of patients by status</w:t>
      </w:r>
      <w:proofErr w:type="gramStart"/>
      <w:r w:rsidR="006A3ACE">
        <w:rPr>
          <w:bCs/>
        </w:rPr>
        <w:t xml:space="preserve">; </w:t>
      </w:r>
      <w:r w:rsidRPr="000521B6">
        <w:rPr>
          <w:bCs/>
        </w:rPr>
        <w:t xml:space="preserve"> including</w:t>
      </w:r>
      <w:proofErr w:type="gramEnd"/>
      <w:r w:rsidRPr="000521B6">
        <w:rPr>
          <w:bCs/>
        </w:rPr>
        <w:t xml:space="preserve"> new patients started this period.</w:t>
      </w:r>
    </w:p>
    <w:p w:rsidR="000521B6" w:rsidRPr="000521B6" w:rsidRDefault="000521B6" w:rsidP="00A16BB5">
      <w:pPr>
        <w:ind w:left="426" w:hanging="426"/>
        <w:rPr>
          <w:bCs/>
        </w:rPr>
      </w:pPr>
      <w:r w:rsidRPr="000521B6">
        <w:rPr>
          <w:b/>
          <w:bCs/>
        </w:rPr>
        <w:t xml:space="preserve">All Status Changes – </w:t>
      </w:r>
      <w:r w:rsidRPr="000521B6">
        <w:rPr>
          <w:bCs/>
        </w:rPr>
        <w:t>Showing all patients who had status changes recorded in the date range.</w:t>
      </w:r>
    </w:p>
    <w:p w:rsidR="000521B6" w:rsidRPr="000521B6" w:rsidRDefault="000521B6" w:rsidP="00A16BB5">
      <w:pPr>
        <w:ind w:left="426" w:hanging="426"/>
        <w:rPr>
          <w:b/>
          <w:bCs/>
        </w:rPr>
      </w:pPr>
      <w:r w:rsidRPr="000521B6">
        <w:rPr>
          <w:b/>
          <w:bCs/>
        </w:rPr>
        <w:t xml:space="preserve">All Switches – </w:t>
      </w:r>
      <w:r w:rsidRPr="000521B6">
        <w:rPr>
          <w:bCs/>
        </w:rPr>
        <w:t>Shows all patients who had switches recorded in the date range.</w:t>
      </w:r>
    </w:p>
    <w:p w:rsidR="000521B6" w:rsidRPr="000521B6" w:rsidRDefault="000521B6" w:rsidP="00A16BB5">
      <w:pPr>
        <w:ind w:left="426" w:hanging="426"/>
        <w:rPr>
          <w:bCs/>
        </w:rPr>
      </w:pPr>
      <w:r w:rsidRPr="000521B6">
        <w:rPr>
          <w:b/>
          <w:bCs/>
        </w:rPr>
        <w:t xml:space="preserve">Number of Patients – </w:t>
      </w:r>
      <w:r w:rsidRPr="000521B6">
        <w:rPr>
          <w:bCs/>
        </w:rPr>
        <w:t xml:space="preserve">Grouped by Adult and </w:t>
      </w:r>
      <w:proofErr w:type="spellStart"/>
      <w:r w:rsidRPr="000521B6">
        <w:rPr>
          <w:bCs/>
        </w:rPr>
        <w:t>Paediatrics</w:t>
      </w:r>
      <w:proofErr w:type="spellEnd"/>
      <w:r w:rsidRPr="000521B6">
        <w:rPr>
          <w:bCs/>
        </w:rPr>
        <w:t xml:space="preserve"> – This report gives a number of patients by regimen whose status changed to one of the statuses displayed during the indicated period.</w:t>
      </w:r>
    </w:p>
    <w:p w:rsidR="000521B6" w:rsidRPr="000521B6" w:rsidRDefault="000521B6" w:rsidP="00A16BB5">
      <w:pPr>
        <w:ind w:left="426" w:hanging="426"/>
        <w:rPr>
          <w:b/>
          <w:bCs/>
        </w:rPr>
      </w:pPr>
      <w:proofErr w:type="gramStart"/>
      <w:r w:rsidRPr="000521B6">
        <w:rPr>
          <w:b/>
          <w:bCs/>
        </w:rPr>
        <w:t xml:space="preserve">Lost to follow up at 12 months (EWI02) – </w:t>
      </w:r>
      <w:r w:rsidRPr="000521B6">
        <w:rPr>
          <w:bCs/>
        </w:rPr>
        <w:t>Number of patients initiating therapy 12 months ago who have not been seen at pharmacy for 90 days or more since date of last visit</w:t>
      </w:r>
      <w:r w:rsidRPr="000521B6">
        <w:rPr>
          <w:b/>
          <w:bCs/>
        </w:rPr>
        <w:t>.</w:t>
      </w:r>
      <w:proofErr w:type="gramEnd"/>
    </w:p>
    <w:p w:rsidR="000521B6" w:rsidRPr="000521B6" w:rsidRDefault="000521B6" w:rsidP="00A16BB5">
      <w:pPr>
        <w:ind w:left="426" w:hanging="426"/>
        <w:rPr>
          <w:b/>
          <w:bCs/>
        </w:rPr>
      </w:pPr>
      <w:r w:rsidRPr="000521B6">
        <w:rPr>
          <w:b/>
          <w:bCs/>
        </w:rPr>
        <w:t xml:space="preserve">Patients retained on ART 12 months (EWI03) – </w:t>
      </w:r>
      <w:r w:rsidRPr="000521B6">
        <w:rPr>
          <w:bCs/>
        </w:rPr>
        <w:t>Patients retained on ART 12 months after initiating on an appropriate first line regimen</w:t>
      </w:r>
      <w:r w:rsidRPr="000521B6">
        <w:rPr>
          <w:b/>
          <w:bCs/>
        </w:rPr>
        <w:t>.</w:t>
      </w:r>
    </w:p>
    <w:p w:rsidR="000521B6" w:rsidRPr="000521B6" w:rsidRDefault="000521B6" w:rsidP="00A16BB5">
      <w:pPr>
        <w:ind w:left="426" w:hanging="426"/>
        <w:rPr>
          <w:b/>
          <w:bCs/>
        </w:rPr>
      </w:pPr>
      <w:r w:rsidRPr="000521B6">
        <w:rPr>
          <w:b/>
          <w:bCs/>
        </w:rPr>
        <w:t xml:space="preserve">Items Presumed out of </w:t>
      </w:r>
      <w:proofErr w:type="gramStart"/>
      <w:r w:rsidRPr="000521B6">
        <w:rPr>
          <w:b/>
          <w:bCs/>
        </w:rPr>
        <w:t>stock  –</w:t>
      </w:r>
      <w:proofErr w:type="gramEnd"/>
      <w:r w:rsidRPr="000521B6">
        <w:rPr>
          <w:b/>
          <w:bCs/>
        </w:rPr>
        <w:t xml:space="preserve"> </w:t>
      </w:r>
      <w:r w:rsidRPr="000521B6">
        <w:rPr>
          <w:bCs/>
        </w:rPr>
        <w:t>Presumed stock outage as at date of stock. Items on the list were counted with a zero value during stock take.</w:t>
      </w:r>
    </w:p>
    <w:p w:rsidR="000521B6" w:rsidRPr="000521B6" w:rsidRDefault="000521B6" w:rsidP="00A16BB5">
      <w:pPr>
        <w:ind w:left="426" w:hanging="426"/>
        <w:rPr>
          <w:bCs/>
        </w:rPr>
      </w:pPr>
      <w:r w:rsidRPr="000521B6">
        <w:rPr>
          <w:b/>
          <w:bCs/>
        </w:rPr>
        <w:t xml:space="preserve">Current Stock Balance – </w:t>
      </w:r>
      <w:r w:rsidRPr="000521B6">
        <w:rPr>
          <w:bCs/>
        </w:rPr>
        <w:t>This is the stock balance as on this instant. It is not taking into account the selected date range.</w:t>
      </w:r>
    </w:p>
    <w:p w:rsidR="000521B6" w:rsidRPr="000521B6" w:rsidRDefault="000521B6" w:rsidP="00A16BB5">
      <w:pPr>
        <w:ind w:left="426" w:hanging="426"/>
        <w:rPr>
          <w:bCs/>
        </w:rPr>
      </w:pPr>
      <w:r w:rsidRPr="000521B6">
        <w:rPr>
          <w:b/>
          <w:bCs/>
        </w:rPr>
        <w:t xml:space="preserve">Medicine dispensed by Period – </w:t>
      </w:r>
      <w:r w:rsidRPr="000521B6">
        <w:rPr>
          <w:bCs/>
        </w:rPr>
        <w:t>medicines dispensed for the selected period</w:t>
      </w:r>
    </w:p>
    <w:p w:rsidR="000521B6" w:rsidRPr="000521B6" w:rsidRDefault="000521B6" w:rsidP="00A16BB5">
      <w:pPr>
        <w:ind w:left="426" w:hanging="426"/>
        <w:rPr>
          <w:bCs/>
        </w:rPr>
      </w:pPr>
      <w:r w:rsidRPr="000521B6">
        <w:rPr>
          <w:b/>
          <w:bCs/>
        </w:rPr>
        <w:t xml:space="preserve">No of Scripts per Day – </w:t>
      </w:r>
      <w:r w:rsidRPr="000521B6">
        <w:rPr>
          <w:bCs/>
        </w:rPr>
        <w:t>This report indicates the number of scripts dispensed per day. Also shows workload.</w:t>
      </w:r>
    </w:p>
    <w:p w:rsidR="000521B6" w:rsidRPr="000521B6" w:rsidRDefault="000521B6" w:rsidP="00A16BB5">
      <w:pPr>
        <w:ind w:left="426" w:hanging="426"/>
        <w:rPr>
          <w:bCs/>
        </w:rPr>
      </w:pPr>
      <w:r w:rsidRPr="000521B6">
        <w:rPr>
          <w:b/>
          <w:bCs/>
        </w:rPr>
        <w:t xml:space="preserve">Patients Late for appointment – </w:t>
      </w:r>
      <w:r w:rsidRPr="000521B6">
        <w:rPr>
          <w:bCs/>
        </w:rPr>
        <w:t>Patients who collected medicines in the date range, but who were late for the appointment by number of days. Patients who did not collect medicines are excluded</w:t>
      </w:r>
    </w:p>
    <w:p w:rsidR="000521B6" w:rsidRPr="000521B6" w:rsidRDefault="000521B6" w:rsidP="00A16BB5">
      <w:pPr>
        <w:ind w:left="426" w:hanging="426"/>
        <w:rPr>
          <w:bCs/>
        </w:rPr>
      </w:pPr>
      <w:r w:rsidRPr="000521B6">
        <w:rPr>
          <w:b/>
          <w:bCs/>
        </w:rPr>
        <w:t xml:space="preserve">On time ARV pickup (EWI4) – </w:t>
      </w:r>
      <w:r w:rsidRPr="000521B6">
        <w:rPr>
          <w:bCs/>
        </w:rPr>
        <w:t>Patients who collected medicines on time (less than 4 days after date of appointment)</w:t>
      </w:r>
    </w:p>
    <w:p w:rsidR="000521B6" w:rsidRPr="000521B6" w:rsidRDefault="000521B6" w:rsidP="00A16BB5">
      <w:pPr>
        <w:ind w:left="426" w:hanging="426"/>
        <w:rPr>
          <w:b/>
          <w:bCs/>
        </w:rPr>
      </w:pPr>
      <w:r w:rsidRPr="000521B6">
        <w:rPr>
          <w:b/>
          <w:bCs/>
        </w:rPr>
        <w:t xml:space="preserve">Patients running out of ARV </w:t>
      </w:r>
      <w:r w:rsidRPr="000521B6">
        <w:rPr>
          <w:bCs/>
        </w:rPr>
        <w:t>– During the selected period, how many patients who came for a refill had run out of any ARV medicine by the time of refill.</w:t>
      </w:r>
    </w:p>
    <w:p w:rsidR="000521B6" w:rsidRPr="000521B6" w:rsidRDefault="000521B6" w:rsidP="00A16BB5">
      <w:pPr>
        <w:ind w:left="426" w:hanging="426"/>
        <w:rPr>
          <w:b/>
          <w:bCs/>
        </w:rPr>
      </w:pPr>
      <w:r w:rsidRPr="000521B6">
        <w:rPr>
          <w:b/>
          <w:bCs/>
        </w:rPr>
        <w:t xml:space="preserve">Patients Adherence – </w:t>
      </w:r>
      <w:r w:rsidRPr="000521B6">
        <w:rPr>
          <w:bCs/>
        </w:rPr>
        <w:t>Shows percentage patient adherence for facility.</w:t>
      </w:r>
    </w:p>
    <w:p w:rsidR="000521B6" w:rsidRPr="000521B6" w:rsidRDefault="000521B6" w:rsidP="00A16BB5">
      <w:pPr>
        <w:ind w:left="426" w:hanging="426"/>
        <w:rPr>
          <w:bCs/>
        </w:rPr>
      </w:pPr>
      <w:r w:rsidRPr="000521B6">
        <w:rPr>
          <w:b/>
          <w:bCs/>
        </w:rPr>
        <w:t xml:space="preserve">Facility Average Adherence – </w:t>
      </w:r>
      <w:r w:rsidRPr="000521B6">
        <w:rPr>
          <w:bCs/>
        </w:rPr>
        <w:t>Shows facility adherence in graph format</w:t>
      </w:r>
    </w:p>
    <w:p w:rsidR="000521B6" w:rsidRPr="000521B6" w:rsidRDefault="000521B6" w:rsidP="00A16BB5">
      <w:pPr>
        <w:ind w:left="426" w:hanging="426"/>
        <w:rPr>
          <w:bCs/>
        </w:rPr>
      </w:pPr>
      <w:r w:rsidRPr="000521B6">
        <w:rPr>
          <w:b/>
          <w:bCs/>
        </w:rPr>
        <w:t xml:space="preserve">Patients Not running out ARV – </w:t>
      </w:r>
      <w:r w:rsidRPr="000521B6">
        <w:rPr>
          <w:bCs/>
        </w:rPr>
        <w:t>Patients who had medicine at the time of their refill.</w:t>
      </w:r>
    </w:p>
    <w:p w:rsidR="00310846" w:rsidRDefault="002717F5" w:rsidP="00670808">
      <w:pPr>
        <w:pStyle w:val="Heading1"/>
      </w:pPr>
      <w:r>
        <w:br w:type="page"/>
      </w:r>
      <w:bookmarkStart w:id="46" w:name="_Toc329175761"/>
      <w:bookmarkEnd w:id="3"/>
      <w:r w:rsidR="00310846" w:rsidRPr="00E87D4A">
        <w:lastRenderedPageBreak/>
        <w:t xml:space="preserve">CHAPTER </w:t>
      </w:r>
      <w:r w:rsidR="00242EF1">
        <w:t>6</w:t>
      </w:r>
      <w:r w:rsidR="00310846" w:rsidRPr="00E87D4A">
        <w:t>: ADDITIONAL INFORMATION</w:t>
      </w:r>
      <w:bookmarkEnd w:id="46"/>
    </w:p>
    <w:p w:rsidR="00C53086" w:rsidRPr="006D5756" w:rsidRDefault="00242EF1" w:rsidP="00A16BB5">
      <w:pPr>
        <w:outlineLvl w:val="1"/>
        <w:rPr>
          <w:b/>
          <w:sz w:val="28"/>
          <w:szCs w:val="28"/>
        </w:rPr>
      </w:pPr>
      <w:bookmarkStart w:id="47" w:name="_Toc329175762"/>
      <w:r>
        <w:rPr>
          <w:b/>
          <w:sz w:val="28"/>
          <w:szCs w:val="28"/>
        </w:rPr>
        <w:t>A</w:t>
      </w:r>
      <w:r w:rsidR="00C53086" w:rsidRPr="006D5756">
        <w:rPr>
          <w:b/>
          <w:sz w:val="28"/>
          <w:szCs w:val="28"/>
        </w:rPr>
        <w:t>. Printer Setup</w:t>
      </w:r>
      <w:bookmarkEnd w:id="47"/>
    </w:p>
    <w:p w:rsidR="00BA5C0D" w:rsidRPr="00DA30F7" w:rsidRDefault="00C53086" w:rsidP="00AA7A75">
      <w:pPr>
        <w:rPr>
          <w:b/>
        </w:rPr>
      </w:pPr>
      <w:r>
        <w:tab/>
      </w:r>
      <w:r w:rsidR="00BA5C0D" w:rsidRPr="00DA30F7">
        <w:rPr>
          <w:b/>
        </w:rPr>
        <w:t>Windows configuration:</w:t>
      </w:r>
    </w:p>
    <w:p w:rsidR="002703B2" w:rsidRDefault="002703B2" w:rsidP="00A16BB5">
      <w:pPr>
        <w:numPr>
          <w:ilvl w:val="0"/>
          <w:numId w:val="19"/>
        </w:numPr>
      </w:pPr>
      <w:r>
        <w:t>To configure your printer for the correct paper size for the labels, click on “Start” on your Windows Task Bar. As shown in Figure 5.5 below.</w:t>
      </w:r>
    </w:p>
    <w:p w:rsidR="00562E20" w:rsidRPr="00562E20" w:rsidRDefault="00562E20" w:rsidP="00AA7A75">
      <w:pPr>
        <w:keepNext/>
        <w:jc w:val="center"/>
        <w:rPr>
          <w:b/>
        </w:rPr>
      </w:pPr>
      <w:r w:rsidRPr="00562E20">
        <w:rPr>
          <w:b/>
        </w:rPr>
        <w:t xml:space="preserve">Figure </w:t>
      </w:r>
      <w:r w:rsidR="00635420">
        <w:rPr>
          <w:b/>
        </w:rPr>
        <w:t>6.1</w:t>
      </w:r>
    </w:p>
    <w:p w:rsidR="002703B2" w:rsidRDefault="00EE4CFE" w:rsidP="00A16BB5">
      <w:pPr>
        <w:ind w:left="709"/>
      </w:pPr>
      <w:r>
        <w:rPr>
          <w:noProof/>
          <w:lang w:val="en-ZA" w:eastAsia="en-ZA"/>
        </w:rPr>
        <w:drawing>
          <wp:inline distT="0" distB="0" distL="0" distR="0">
            <wp:extent cx="4276725" cy="3419475"/>
            <wp:effectExtent l="19050" t="0" r="9525"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srcRect/>
                    <a:stretch>
                      <a:fillRect/>
                    </a:stretch>
                  </pic:blipFill>
                  <pic:spPr bwMode="auto">
                    <a:xfrm>
                      <a:off x="0" y="0"/>
                      <a:ext cx="4276725" cy="3419475"/>
                    </a:xfrm>
                    <a:prstGeom prst="rect">
                      <a:avLst/>
                    </a:prstGeom>
                    <a:noFill/>
                    <a:ln w="9525">
                      <a:noFill/>
                      <a:miter lim="800000"/>
                      <a:headEnd/>
                      <a:tailEnd/>
                    </a:ln>
                  </pic:spPr>
                </pic:pic>
              </a:graphicData>
            </a:graphic>
          </wp:inline>
        </w:drawing>
      </w:r>
    </w:p>
    <w:p w:rsidR="00BA5C0D" w:rsidRDefault="00BA5C0D" w:rsidP="00A16BB5">
      <w:pPr>
        <w:ind w:left="709"/>
      </w:pPr>
    </w:p>
    <w:p w:rsidR="00BA5C0D" w:rsidRDefault="002703B2" w:rsidP="00A16BB5">
      <w:pPr>
        <w:numPr>
          <w:ilvl w:val="0"/>
          <w:numId w:val="19"/>
        </w:numPr>
      </w:pPr>
      <w:r>
        <w:t>Click on “Printers and Faxes”</w:t>
      </w:r>
    </w:p>
    <w:p w:rsidR="00BA5C0D" w:rsidRDefault="00BA5C0D" w:rsidP="00A16BB5">
      <w:pPr>
        <w:numPr>
          <w:ilvl w:val="0"/>
          <w:numId w:val="19"/>
        </w:numPr>
      </w:pPr>
      <w:r>
        <w:t xml:space="preserve">In the main window, click on “File” and select “Server Properties”, as shown in Figure </w:t>
      </w:r>
      <w:r w:rsidR="00635420">
        <w:t>6.2</w:t>
      </w:r>
      <w:r>
        <w:t xml:space="preserve"> below.</w:t>
      </w:r>
    </w:p>
    <w:p w:rsidR="00EA05D0" w:rsidRPr="00562E20" w:rsidRDefault="00EA05D0" w:rsidP="00AA7A75">
      <w:pPr>
        <w:keepNext/>
        <w:jc w:val="center"/>
        <w:rPr>
          <w:b/>
        </w:rPr>
      </w:pPr>
      <w:r w:rsidRPr="00562E20">
        <w:rPr>
          <w:b/>
        </w:rPr>
        <w:lastRenderedPageBreak/>
        <w:t xml:space="preserve">Figure </w:t>
      </w:r>
      <w:r w:rsidR="00635420">
        <w:rPr>
          <w:b/>
        </w:rPr>
        <w:t>6.2</w:t>
      </w:r>
    </w:p>
    <w:p w:rsidR="00BA5C0D" w:rsidRDefault="00EE4CFE" w:rsidP="00A16BB5">
      <w:pPr>
        <w:ind w:left="709"/>
      </w:pPr>
      <w:r>
        <w:rPr>
          <w:noProof/>
          <w:lang w:val="en-ZA" w:eastAsia="en-ZA"/>
        </w:rPr>
        <w:drawing>
          <wp:inline distT="0" distB="0" distL="0" distR="0">
            <wp:extent cx="5019675" cy="4019550"/>
            <wp:effectExtent l="19050" t="0" r="952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srcRect/>
                    <a:stretch>
                      <a:fillRect/>
                    </a:stretch>
                  </pic:blipFill>
                  <pic:spPr bwMode="auto">
                    <a:xfrm>
                      <a:off x="0" y="0"/>
                      <a:ext cx="5019675" cy="4019550"/>
                    </a:xfrm>
                    <a:prstGeom prst="rect">
                      <a:avLst/>
                    </a:prstGeom>
                    <a:noFill/>
                    <a:ln w="9525">
                      <a:noFill/>
                      <a:miter lim="800000"/>
                      <a:headEnd/>
                      <a:tailEnd/>
                    </a:ln>
                  </pic:spPr>
                </pic:pic>
              </a:graphicData>
            </a:graphic>
          </wp:inline>
        </w:drawing>
      </w:r>
    </w:p>
    <w:p w:rsidR="00EA05D0" w:rsidRPr="00635420" w:rsidRDefault="00EA05D0" w:rsidP="00A16BB5">
      <w:pPr>
        <w:ind w:left="709"/>
        <w:rPr>
          <w:sz w:val="16"/>
          <w:szCs w:val="16"/>
        </w:rPr>
      </w:pPr>
    </w:p>
    <w:p w:rsidR="002703B2" w:rsidRDefault="000C4CA8" w:rsidP="00A16BB5">
      <w:pPr>
        <w:numPr>
          <w:ilvl w:val="0"/>
          <w:numId w:val="19"/>
        </w:numPr>
      </w:pPr>
      <w:r>
        <w:t xml:space="preserve">On the Print Server Properties screen (Figure </w:t>
      </w:r>
      <w:r w:rsidR="00635420">
        <w:t>6.3</w:t>
      </w:r>
      <w:r>
        <w:t>) click in the “Create a new form” check box. Name the form “MSH”</w:t>
      </w:r>
      <w:r w:rsidR="00EA05D0">
        <w:t xml:space="preserve"> and set the width and height according </w:t>
      </w:r>
      <w:r w:rsidR="00956DC5">
        <w:t>to the parameters.</w:t>
      </w:r>
    </w:p>
    <w:p w:rsidR="00635420" w:rsidRPr="00956DC5" w:rsidRDefault="00635420" w:rsidP="00A16BB5">
      <w:pPr>
        <w:rPr>
          <w:b/>
          <w:sz w:val="16"/>
          <w:szCs w:val="16"/>
        </w:rPr>
      </w:pPr>
    </w:p>
    <w:p w:rsidR="00EA05D0" w:rsidRPr="00562E20" w:rsidRDefault="00EA05D0" w:rsidP="00AA7A75">
      <w:pPr>
        <w:keepNext/>
        <w:jc w:val="center"/>
        <w:rPr>
          <w:rFonts w:ascii="Arial" w:hAnsi="Arial" w:cs="Arial"/>
          <w:b/>
          <w:sz w:val="20"/>
        </w:rPr>
      </w:pPr>
      <w:r w:rsidRPr="00562E20">
        <w:rPr>
          <w:b/>
        </w:rPr>
        <w:lastRenderedPageBreak/>
        <w:t xml:space="preserve">Figure </w:t>
      </w:r>
      <w:r w:rsidR="00635420">
        <w:rPr>
          <w:b/>
        </w:rPr>
        <w:t>6.3</w:t>
      </w:r>
    </w:p>
    <w:p w:rsidR="000C4CA8" w:rsidRDefault="00EE4CFE" w:rsidP="00A16BB5">
      <w:pPr>
        <w:jc w:val="center"/>
        <w:rPr>
          <w:rFonts w:ascii="Arial" w:hAnsi="Arial" w:cs="Arial"/>
          <w:sz w:val="20"/>
        </w:rPr>
      </w:pPr>
      <w:r>
        <w:rPr>
          <w:rFonts w:ascii="Arial" w:hAnsi="Arial" w:cs="Arial"/>
          <w:noProof/>
          <w:sz w:val="20"/>
          <w:lang w:val="en-ZA" w:eastAsia="en-ZA"/>
        </w:rPr>
        <w:drawing>
          <wp:inline distT="0" distB="0" distL="0" distR="0">
            <wp:extent cx="3594356" cy="3248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9" cstate="print"/>
                    <a:srcRect/>
                    <a:stretch>
                      <a:fillRect/>
                    </a:stretch>
                  </pic:blipFill>
                  <pic:spPr bwMode="auto">
                    <a:xfrm>
                      <a:off x="0" y="0"/>
                      <a:ext cx="3594356" cy="3248025"/>
                    </a:xfrm>
                    <a:prstGeom prst="rect">
                      <a:avLst/>
                    </a:prstGeom>
                    <a:noFill/>
                    <a:ln w="9525">
                      <a:noFill/>
                      <a:miter lim="800000"/>
                      <a:headEnd/>
                      <a:tailEnd/>
                    </a:ln>
                  </pic:spPr>
                </pic:pic>
              </a:graphicData>
            </a:graphic>
          </wp:inline>
        </w:drawing>
      </w:r>
    </w:p>
    <w:p w:rsidR="00EA05D0" w:rsidRDefault="0045673A" w:rsidP="00A16BB5">
      <w:pPr>
        <w:numPr>
          <w:ilvl w:val="0"/>
          <w:numId w:val="19"/>
        </w:numPr>
      </w:pPr>
      <w:r>
        <w:t>Click on “Apply” and then “OK”, to accept settings.</w:t>
      </w:r>
    </w:p>
    <w:p w:rsidR="00D7422B" w:rsidRPr="006D5756" w:rsidRDefault="00242EF1" w:rsidP="00A16BB5">
      <w:pPr>
        <w:outlineLvl w:val="1"/>
        <w:rPr>
          <w:b/>
          <w:sz w:val="28"/>
          <w:szCs w:val="28"/>
        </w:rPr>
      </w:pPr>
      <w:bookmarkStart w:id="48" w:name="_Toc329175763"/>
      <w:r>
        <w:rPr>
          <w:b/>
          <w:sz w:val="28"/>
          <w:szCs w:val="28"/>
        </w:rPr>
        <w:t>B</w:t>
      </w:r>
      <w:r w:rsidR="00074153" w:rsidRPr="006D5756">
        <w:rPr>
          <w:b/>
          <w:sz w:val="28"/>
          <w:szCs w:val="28"/>
        </w:rPr>
        <w:t xml:space="preserve">. </w:t>
      </w:r>
      <w:r>
        <w:rPr>
          <w:b/>
          <w:sz w:val="28"/>
          <w:szCs w:val="28"/>
        </w:rPr>
        <w:t>Changing a patient</w:t>
      </w:r>
      <w:r w:rsidR="00956DC5">
        <w:rPr>
          <w:b/>
          <w:sz w:val="28"/>
          <w:szCs w:val="28"/>
        </w:rPr>
        <w:t xml:space="preserve"> record</w:t>
      </w:r>
      <w:bookmarkEnd w:id="48"/>
    </w:p>
    <w:p w:rsidR="00FD65F5" w:rsidRDefault="00CB65DA" w:rsidP="00A16BB5">
      <w:r>
        <w:t xml:space="preserve">To </w:t>
      </w:r>
      <w:r w:rsidR="00956DC5">
        <w:t xml:space="preserve">change record information </w:t>
      </w:r>
      <w:r>
        <w:t>for patients, under “Patient Vi</w:t>
      </w:r>
      <w:r w:rsidR="00FD65F5">
        <w:t>ew”, click on “Edit”.</w:t>
      </w:r>
      <w:r w:rsidR="0064077F">
        <w:t xml:space="preserve"> A pop up will appear informing that you are now in edit mode (Figure 6.4).</w:t>
      </w:r>
    </w:p>
    <w:p w:rsidR="0064077F" w:rsidRDefault="0064077F" w:rsidP="00A16BB5"/>
    <w:p w:rsidR="00FD65F5" w:rsidRPr="0064077F" w:rsidRDefault="0064077F" w:rsidP="00AA7A75">
      <w:pPr>
        <w:keepNext/>
        <w:jc w:val="center"/>
        <w:rPr>
          <w:b/>
        </w:rPr>
      </w:pPr>
      <w:r w:rsidRPr="0064077F">
        <w:rPr>
          <w:b/>
        </w:rPr>
        <w:t>Figure 6.4</w:t>
      </w:r>
    </w:p>
    <w:p w:rsidR="0064077F" w:rsidRDefault="0064077F" w:rsidP="00A16BB5">
      <w:r>
        <w:rPr>
          <w:noProof/>
          <w:lang w:val="en-ZA" w:eastAsia="en-ZA"/>
        </w:rPr>
        <w:drawing>
          <wp:inline distT="0" distB="0" distL="0" distR="0">
            <wp:extent cx="4219575" cy="16287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Mode Confirm.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9575" cy="1628775"/>
                    </a:xfrm>
                    <a:prstGeom prst="rect">
                      <a:avLst/>
                    </a:prstGeom>
                  </pic:spPr>
                </pic:pic>
              </a:graphicData>
            </a:graphic>
          </wp:inline>
        </w:drawing>
      </w:r>
    </w:p>
    <w:p w:rsidR="009E2C69" w:rsidRDefault="00FD65F5" w:rsidP="00A16BB5">
      <w:r>
        <w:t>The color of the screen change and the user is now in edit mode. The user can change any field on the screen except for the ART number. In</w:t>
      </w:r>
      <w:r w:rsidR="003B767A">
        <w:t xml:space="preserve"> Figure </w:t>
      </w:r>
      <w:r w:rsidR="0064077F">
        <w:t>6.5</w:t>
      </w:r>
      <w:r>
        <w:t xml:space="preserve"> the language was changed from English to Oshivambo.</w:t>
      </w:r>
    </w:p>
    <w:p w:rsidR="00CB65DA" w:rsidRPr="00CB65DA" w:rsidRDefault="003B767A" w:rsidP="00AA7A75">
      <w:pPr>
        <w:keepNext/>
        <w:jc w:val="center"/>
        <w:rPr>
          <w:b/>
        </w:rPr>
      </w:pPr>
      <w:r>
        <w:rPr>
          <w:b/>
        </w:rPr>
        <w:lastRenderedPageBreak/>
        <w:t xml:space="preserve">Figure </w:t>
      </w:r>
      <w:r w:rsidR="0064077F">
        <w:rPr>
          <w:b/>
        </w:rPr>
        <w:t>6.5</w:t>
      </w:r>
    </w:p>
    <w:p w:rsidR="00CB65DA" w:rsidRDefault="00FD65F5" w:rsidP="00A16BB5">
      <w:pPr>
        <w:jc w:val="center"/>
      </w:pPr>
      <w:r>
        <w:rPr>
          <w:noProof/>
          <w:lang w:val="en-ZA" w:eastAsia="en-ZA"/>
        </w:rPr>
        <w:drawing>
          <wp:inline distT="0" distB="0" distL="0" distR="0">
            <wp:extent cx="5705475" cy="402735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Select Screen.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11526" cy="4031629"/>
                    </a:xfrm>
                    <a:prstGeom prst="rect">
                      <a:avLst/>
                    </a:prstGeom>
                  </pic:spPr>
                </pic:pic>
              </a:graphicData>
            </a:graphic>
          </wp:inline>
        </w:drawing>
      </w:r>
    </w:p>
    <w:p w:rsidR="00CB65DA" w:rsidRDefault="00CB65DA" w:rsidP="00A16BB5"/>
    <w:p w:rsidR="0064077F" w:rsidRDefault="00CB65DA" w:rsidP="00A16BB5">
      <w:r>
        <w:t xml:space="preserve">Click on “OK” </w:t>
      </w:r>
      <w:r w:rsidR="003B767A">
        <w:t xml:space="preserve">to acknowledge changes (Figure </w:t>
      </w:r>
      <w:r w:rsidR="0064077F">
        <w:t>6.6</w:t>
      </w:r>
      <w:r>
        <w:t>).</w:t>
      </w:r>
    </w:p>
    <w:p w:rsidR="0064077F" w:rsidRDefault="0064077F" w:rsidP="00A16BB5"/>
    <w:p w:rsidR="00CB65DA" w:rsidRPr="00CB65DA" w:rsidRDefault="003B767A" w:rsidP="00AA7A75">
      <w:pPr>
        <w:keepNext/>
        <w:jc w:val="center"/>
        <w:rPr>
          <w:b/>
        </w:rPr>
      </w:pPr>
      <w:r>
        <w:rPr>
          <w:b/>
        </w:rPr>
        <w:t xml:space="preserve">Figure </w:t>
      </w:r>
      <w:r w:rsidR="0064077F">
        <w:rPr>
          <w:b/>
        </w:rPr>
        <w:t>6.6</w:t>
      </w:r>
    </w:p>
    <w:p w:rsidR="00985C29" w:rsidRDefault="00FD65F5" w:rsidP="00A16BB5">
      <w:pPr>
        <w:jc w:val="center"/>
      </w:pPr>
      <w:r>
        <w:rPr>
          <w:noProof/>
          <w:lang w:val="en-ZA" w:eastAsia="en-ZA"/>
        </w:rPr>
        <w:drawing>
          <wp:inline distT="0" distB="0" distL="0" distR="0">
            <wp:extent cx="2971800" cy="16287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 Saved Popup.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71800" cy="1628775"/>
                    </a:xfrm>
                    <a:prstGeom prst="rect">
                      <a:avLst/>
                    </a:prstGeom>
                  </pic:spPr>
                </pic:pic>
              </a:graphicData>
            </a:graphic>
          </wp:inline>
        </w:drawing>
      </w:r>
    </w:p>
    <w:p w:rsidR="00AA7A75" w:rsidRDefault="00AA7A75" w:rsidP="00AA7A75"/>
    <w:p w:rsidR="00985C29" w:rsidRPr="009E2C69" w:rsidRDefault="00242EF1" w:rsidP="00A16BB5">
      <w:pPr>
        <w:rPr>
          <w:b/>
          <w:sz w:val="28"/>
          <w:szCs w:val="28"/>
        </w:rPr>
      </w:pPr>
      <w:r>
        <w:rPr>
          <w:b/>
          <w:sz w:val="28"/>
          <w:szCs w:val="28"/>
        </w:rPr>
        <w:t>C</w:t>
      </w:r>
      <w:r w:rsidR="001058E0" w:rsidRPr="009E2C69">
        <w:rPr>
          <w:b/>
          <w:sz w:val="28"/>
          <w:szCs w:val="28"/>
        </w:rPr>
        <w:t xml:space="preserve">. Creating a </w:t>
      </w:r>
      <w:proofErr w:type="spellStart"/>
      <w:r w:rsidR="00985C29" w:rsidRPr="009E2C69">
        <w:rPr>
          <w:b/>
          <w:sz w:val="28"/>
          <w:szCs w:val="28"/>
        </w:rPr>
        <w:t>proforma</w:t>
      </w:r>
      <w:proofErr w:type="spellEnd"/>
      <w:r w:rsidR="00985C29" w:rsidRPr="009E2C69">
        <w:rPr>
          <w:b/>
          <w:sz w:val="28"/>
          <w:szCs w:val="28"/>
        </w:rPr>
        <w:t xml:space="preserve"> for Outreach</w:t>
      </w:r>
    </w:p>
    <w:p w:rsidR="007D49A5" w:rsidRDefault="007D49A5" w:rsidP="00A16BB5">
      <w:pPr>
        <w:tabs>
          <w:tab w:val="left" w:pos="1215"/>
        </w:tabs>
        <w:rPr>
          <w:szCs w:val="24"/>
        </w:rPr>
      </w:pPr>
      <w:r>
        <w:rPr>
          <w:szCs w:val="24"/>
        </w:rPr>
        <w:t xml:space="preserve">Select the tab written; Create </w:t>
      </w:r>
      <w:proofErr w:type="spellStart"/>
      <w:r>
        <w:rPr>
          <w:szCs w:val="24"/>
        </w:rPr>
        <w:t>proforma</w:t>
      </w:r>
      <w:proofErr w:type="spellEnd"/>
      <w:r>
        <w:rPr>
          <w:szCs w:val="24"/>
        </w:rPr>
        <w:t xml:space="preserve"> as shown i</w:t>
      </w:r>
      <w:r w:rsidR="003B767A">
        <w:rPr>
          <w:szCs w:val="24"/>
        </w:rPr>
        <w:t xml:space="preserve">n figure </w:t>
      </w:r>
      <w:r w:rsidR="00F95710">
        <w:rPr>
          <w:szCs w:val="24"/>
        </w:rPr>
        <w:t>5.20</w:t>
      </w:r>
      <w:r>
        <w:rPr>
          <w:szCs w:val="24"/>
        </w:rPr>
        <w:t xml:space="preserve"> below.</w:t>
      </w:r>
    </w:p>
    <w:p w:rsidR="007D49A5" w:rsidRDefault="003B767A" w:rsidP="00AA7A75">
      <w:pPr>
        <w:keepNext/>
        <w:tabs>
          <w:tab w:val="left" w:pos="1215"/>
        </w:tabs>
        <w:jc w:val="center"/>
        <w:rPr>
          <w:b/>
          <w:szCs w:val="24"/>
        </w:rPr>
      </w:pPr>
      <w:r>
        <w:rPr>
          <w:b/>
          <w:szCs w:val="24"/>
        </w:rPr>
        <w:lastRenderedPageBreak/>
        <w:t xml:space="preserve">Figure </w:t>
      </w:r>
      <w:r w:rsidR="00F95710">
        <w:rPr>
          <w:b/>
          <w:szCs w:val="24"/>
        </w:rPr>
        <w:t>5.20</w:t>
      </w:r>
    </w:p>
    <w:p w:rsidR="007D49A5" w:rsidRDefault="00E324DB" w:rsidP="00A16BB5">
      <w:pPr>
        <w:jc w:val="center"/>
        <w:rPr>
          <w:b/>
          <w:szCs w:val="24"/>
        </w:rPr>
      </w:pPr>
      <w:r>
        <w:rPr>
          <w:b/>
          <w:noProof/>
          <w:szCs w:val="24"/>
          <w:lang w:val="en-ZA" w:eastAsia="en-ZA"/>
        </w:rPr>
        <w:drawing>
          <wp:inline distT="0" distB="0" distL="0" distR="0">
            <wp:extent cx="5772150" cy="407442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roForma.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78272" cy="4078743"/>
                    </a:xfrm>
                    <a:prstGeom prst="rect">
                      <a:avLst/>
                    </a:prstGeom>
                  </pic:spPr>
                </pic:pic>
              </a:graphicData>
            </a:graphic>
          </wp:inline>
        </w:drawing>
      </w:r>
    </w:p>
    <w:p w:rsidR="007D49A5" w:rsidRPr="007D49A5" w:rsidRDefault="007D49A5" w:rsidP="00A16BB5">
      <w:pPr>
        <w:rPr>
          <w:szCs w:val="24"/>
        </w:rPr>
      </w:pPr>
    </w:p>
    <w:p w:rsidR="00A325F6" w:rsidRDefault="007D49A5" w:rsidP="00A16BB5">
      <w:pPr>
        <w:rPr>
          <w:szCs w:val="24"/>
        </w:rPr>
      </w:pPr>
      <w:r>
        <w:rPr>
          <w:szCs w:val="24"/>
        </w:rPr>
        <w:t xml:space="preserve">Select the outreach site using the drop down button on top of the screen. Once the site is selected, select the date when you are going to dispense to clients at the outreach site. </w:t>
      </w:r>
      <w:r w:rsidR="00116DD0">
        <w:rPr>
          <w:szCs w:val="24"/>
        </w:rPr>
        <w:t xml:space="preserve">The system asks for confirmation to proceed as shown on figure </w:t>
      </w:r>
      <w:r w:rsidR="003B767A">
        <w:rPr>
          <w:szCs w:val="24"/>
        </w:rPr>
        <w:t>5.</w:t>
      </w:r>
      <w:r w:rsidR="00116DD0">
        <w:rPr>
          <w:szCs w:val="24"/>
        </w:rPr>
        <w:t>2</w:t>
      </w:r>
      <w:r w:rsidR="00F95710">
        <w:rPr>
          <w:szCs w:val="24"/>
        </w:rPr>
        <w:t>1</w:t>
      </w:r>
      <w:r w:rsidR="00116DD0">
        <w:rPr>
          <w:szCs w:val="24"/>
        </w:rPr>
        <w:t xml:space="preserve"> below.</w:t>
      </w:r>
    </w:p>
    <w:p w:rsidR="007D49A5" w:rsidRDefault="007D49A5" w:rsidP="00A16BB5">
      <w:pPr>
        <w:rPr>
          <w:szCs w:val="24"/>
        </w:rPr>
      </w:pPr>
    </w:p>
    <w:p w:rsidR="007D49A5" w:rsidRDefault="007D49A5" w:rsidP="00AA7A75">
      <w:pPr>
        <w:keepNext/>
        <w:jc w:val="center"/>
        <w:rPr>
          <w:b/>
          <w:szCs w:val="24"/>
        </w:rPr>
      </w:pPr>
      <w:r w:rsidRPr="007D49A5">
        <w:rPr>
          <w:b/>
          <w:szCs w:val="24"/>
        </w:rPr>
        <w:t xml:space="preserve">Figure </w:t>
      </w:r>
      <w:r w:rsidR="003B767A">
        <w:rPr>
          <w:b/>
          <w:szCs w:val="24"/>
        </w:rPr>
        <w:t>5.</w:t>
      </w:r>
      <w:r w:rsidRPr="007D49A5">
        <w:rPr>
          <w:b/>
          <w:szCs w:val="24"/>
        </w:rPr>
        <w:t>2</w:t>
      </w:r>
      <w:r w:rsidR="00F95710">
        <w:rPr>
          <w:b/>
          <w:szCs w:val="24"/>
        </w:rPr>
        <w:t>1</w:t>
      </w:r>
    </w:p>
    <w:p w:rsidR="00A325F6" w:rsidRPr="00A325F6" w:rsidRDefault="00EA2261" w:rsidP="00A16BB5">
      <w:pPr>
        <w:rPr>
          <w:szCs w:val="24"/>
        </w:rPr>
      </w:pPr>
      <w:r>
        <w:rPr>
          <w:noProof/>
          <w:szCs w:val="24"/>
          <w:lang w:val="en-ZA" w:eastAsia="en-ZA"/>
        </w:rPr>
        <w:drawing>
          <wp:inline distT="0" distB="0" distL="0" distR="0">
            <wp:extent cx="4591050" cy="16478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 Forma Confirm.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91050" cy="1647825"/>
                    </a:xfrm>
                    <a:prstGeom prst="rect">
                      <a:avLst/>
                    </a:prstGeom>
                  </pic:spPr>
                </pic:pic>
              </a:graphicData>
            </a:graphic>
          </wp:inline>
        </w:drawing>
      </w:r>
    </w:p>
    <w:p w:rsidR="009E2C69" w:rsidRDefault="00116DD0" w:rsidP="00A16BB5">
      <w:pPr>
        <w:rPr>
          <w:szCs w:val="24"/>
        </w:rPr>
      </w:pPr>
      <w:r>
        <w:rPr>
          <w:szCs w:val="24"/>
        </w:rPr>
        <w:t>Upon confirmation, the list of all the patients whose appointment date falls on the date chosen will appear but since only one record appears at a time, you need to scroll through the list</w:t>
      </w:r>
      <w:r w:rsidR="003A6CAD">
        <w:rPr>
          <w:szCs w:val="24"/>
        </w:rPr>
        <w:t xml:space="preserve"> using the scrolling buttons at the bottom of the </w:t>
      </w:r>
      <w:r w:rsidR="003B767A">
        <w:rPr>
          <w:szCs w:val="24"/>
        </w:rPr>
        <w:t xml:space="preserve">screen. As indicated on figure </w:t>
      </w:r>
      <w:r w:rsidR="00F95710">
        <w:rPr>
          <w:szCs w:val="24"/>
        </w:rPr>
        <w:t>5.22</w:t>
      </w:r>
      <w:r w:rsidR="003A6CAD">
        <w:rPr>
          <w:szCs w:val="24"/>
        </w:rPr>
        <w:t xml:space="preserve"> below, for each </w:t>
      </w:r>
      <w:r w:rsidR="003A6CAD">
        <w:rPr>
          <w:szCs w:val="24"/>
        </w:rPr>
        <w:lastRenderedPageBreak/>
        <w:t>patient, the regimen prescribed and  the medicines attached to that regimen are displayed and the user should indicate the quantities of the  prescribed medicines.</w:t>
      </w:r>
    </w:p>
    <w:p w:rsidR="009E2C69" w:rsidRDefault="009E2C69" w:rsidP="00A16BB5">
      <w:pPr>
        <w:rPr>
          <w:szCs w:val="24"/>
        </w:rPr>
      </w:pPr>
    </w:p>
    <w:p w:rsidR="001058E0" w:rsidRPr="009E2C69" w:rsidRDefault="00A325F6" w:rsidP="00AA7A75">
      <w:pPr>
        <w:keepNext/>
        <w:jc w:val="center"/>
        <w:rPr>
          <w:szCs w:val="24"/>
        </w:rPr>
      </w:pPr>
      <w:r w:rsidRPr="00A325F6">
        <w:rPr>
          <w:b/>
          <w:szCs w:val="24"/>
        </w:rPr>
        <w:t xml:space="preserve">Figure </w:t>
      </w:r>
      <w:r w:rsidR="003B767A">
        <w:rPr>
          <w:b/>
          <w:szCs w:val="24"/>
        </w:rPr>
        <w:t>5.2</w:t>
      </w:r>
      <w:r w:rsidR="00F95710">
        <w:rPr>
          <w:b/>
          <w:szCs w:val="24"/>
        </w:rPr>
        <w:t>2</w:t>
      </w:r>
    </w:p>
    <w:p w:rsidR="00116DD0" w:rsidRDefault="007B30B5" w:rsidP="00A16BB5">
      <w:pPr>
        <w:jc w:val="center"/>
        <w:rPr>
          <w:szCs w:val="24"/>
        </w:rPr>
      </w:pPr>
      <w:r>
        <w:rPr>
          <w:noProof/>
          <w:szCs w:val="24"/>
          <w:lang w:val="en-ZA" w:eastAsia="en-ZA"/>
        </w:rPr>
        <w:drawing>
          <wp:inline distT="0" distB="0" distL="0" distR="0">
            <wp:extent cx="5743575" cy="40542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 Forma Picking Slip.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49667" cy="4058552"/>
                    </a:xfrm>
                    <a:prstGeom prst="rect">
                      <a:avLst/>
                    </a:prstGeom>
                  </pic:spPr>
                </pic:pic>
              </a:graphicData>
            </a:graphic>
          </wp:inline>
        </w:drawing>
      </w:r>
    </w:p>
    <w:p w:rsidR="00116DD0" w:rsidRDefault="00116DD0" w:rsidP="00A16BB5">
      <w:pPr>
        <w:rPr>
          <w:szCs w:val="24"/>
        </w:rPr>
      </w:pPr>
    </w:p>
    <w:p w:rsidR="002C1975" w:rsidRDefault="002C1975" w:rsidP="00A16BB5">
      <w:pPr>
        <w:rPr>
          <w:szCs w:val="24"/>
        </w:rPr>
      </w:pPr>
      <w:r>
        <w:rPr>
          <w:szCs w:val="24"/>
        </w:rPr>
        <w:t>After the quantity for each medicine has been entered before proceeding to the next medicine, the label is automa</w:t>
      </w:r>
      <w:r w:rsidR="003B767A">
        <w:rPr>
          <w:szCs w:val="24"/>
        </w:rPr>
        <w:t xml:space="preserve">tically printed and the figure </w:t>
      </w:r>
      <w:r w:rsidR="00F95710">
        <w:rPr>
          <w:szCs w:val="24"/>
        </w:rPr>
        <w:t>5.23</w:t>
      </w:r>
      <w:r>
        <w:rPr>
          <w:szCs w:val="24"/>
        </w:rPr>
        <w:t xml:space="preserve"> shown below appears briefly on the screen.</w:t>
      </w:r>
    </w:p>
    <w:p w:rsidR="001058E0" w:rsidRDefault="001058E0" w:rsidP="00A16BB5">
      <w:pPr>
        <w:rPr>
          <w:szCs w:val="24"/>
        </w:rPr>
      </w:pPr>
    </w:p>
    <w:p w:rsidR="002C1975" w:rsidRPr="002C1975" w:rsidRDefault="003B767A" w:rsidP="00AA7A75">
      <w:pPr>
        <w:keepNext/>
        <w:jc w:val="center"/>
        <w:rPr>
          <w:b/>
          <w:szCs w:val="24"/>
        </w:rPr>
      </w:pPr>
      <w:r>
        <w:rPr>
          <w:b/>
          <w:szCs w:val="24"/>
        </w:rPr>
        <w:t xml:space="preserve">Figure </w:t>
      </w:r>
      <w:r w:rsidR="00F95710">
        <w:rPr>
          <w:b/>
          <w:szCs w:val="24"/>
        </w:rPr>
        <w:t>5.23</w:t>
      </w:r>
    </w:p>
    <w:p w:rsidR="002C1975" w:rsidRDefault="00EE4CFE" w:rsidP="00A16BB5">
      <w:pPr>
        <w:jc w:val="center"/>
        <w:rPr>
          <w:szCs w:val="24"/>
        </w:rPr>
      </w:pPr>
      <w:r>
        <w:rPr>
          <w:b/>
          <w:noProof/>
          <w:szCs w:val="24"/>
          <w:lang w:val="en-ZA" w:eastAsia="en-ZA"/>
        </w:rPr>
        <w:drawing>
          <wp:inline distT="0" distB="0" distL="0" distR="0">
            <wp:extent cx="2590800" cy="1304925"/>
            <wp:effectExtent l="19050" t="0" r="0" b="0"/>
            <wp:docPr id="77" name="Picture 77" descr="EDT Outreac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DT Outreach 5"/>
                    <pic:cNvPicPr>
                      <a:picLocks noChangeAspect="1" noChangeArrowheads="1"/>
                    </pic:cNvPicPr>
                  </pic:nvPicPr>
                  <pic:blipFill>
                    <a:blip r:embed="rId146" cstate="print"/>
                    <a:srcRect/>
                    <a:stretch>
                      <a:fillRect/>
                    </a:stretch>
                  </pic:blipFill>
                  <pic:spPr bwMode="auto">
                    <a:xfrm>
                      <a:off x="0" y="0"/>
                      <a:ext cx="2590800" cy="1304925"/>
                    </a:xfrm>
                    <a:prstGeom prst="rect">
                      <a:avLst/>
                    </a:prstGeom>
                    <a:noFill/>
                    <a:ln w="9525">
                      <a:noFill/>
                      <a:miter lim="800000"/>
                      <a:headEnd/>
                      <a:tailEnd/>
                    </a:ln>
                  </pic:spPr>
                </pic:pic>
              </a:graphicData>
            </a:graphic>
          </wp:inline>
        </w:drawing>
      </w:r>
    </w:p>
    <w:p w:rsidR="002C1975" w:rsidRDefault="002C1975" w:rsidP="00A16BB5">
      <w:pPr>
        <w:rPr>
          <w:szCs w:val="24"/>
        </w:rPr>
      </w:pPr>
    </w:p>
    <w:p w:rsidR="00A325F6" w:rsidRDefault="007B30B5" w:rsidP="00A16BB5">
      <w:pPr>
        <w:rPr>
          <w:szCs w:val="24"/>
        </w:rPr>
      </w:pPr>
      <w:r>
        <w:rPr>
          <w:szCs w:val="24"/>
        </w:rPr>
        <w:lastRenderedPageBreak/>
        <w:t>After all pro-forma dispensing is done, click on “Print”, and the picking list will be printer on A4.</w:t>
      </w:r>
      <w:r w:rsidR="003A6CAD">
        <w:rPr>
          <w:szCs w:val="24"/>
        </w:rPr>
        <w:t>The picking list that the user eventually carries to the</w:t>
      </w:r>
      <w:r w:rsidR="002C1975">
        <w:rPr>
          <w:szCs w:val="24"/>
        </w:rPr>
        <w:t xml:space="preserve"> outreach</w:t>
      </w:r>
      <w:r w:rsidR="003A6CAD">
        <w:rPr>
          <w:szCs w:val="24"/>
        </w:rPr>
        <w:t xml:space="preserve"> site is developed in the backgr</w:t>
      </w:r>
      <w:r w:rsidR="003B767A">
        <w:rPr>
          <w:szCs w:val="24"/>
        </w:rPr>
        <w:t xml:space="preserve">ound screen as shown in figure </w:t>
      </w:r>
      <w:r w:rsidR="00F95710">
        <w:rPr>
          <w:szCs w:val="24"/>
        </w:rPr>
        <w:t>5.24</w:t>
      </w:r>
      <w:r w:rsidR="003A6CAD">
        <w:rPr>
          <w:szCs w:val="24"/>
        </w:rPr>
        <w:t xml:space="preserve"> on the next page.</w:t>
      </w:r>
    </w:p>
    <w:p w:rsidR="00AA7A75" w:rsidRDefault="00AA7A75" w:rsidP="00A16BB5">
      <w:pPr>
        <w:rPr>
          <w:b/>
          <w:szCs w:val="24"/>
        </w:rPr>
      </w:pPr>
    </w:p>
    <w:p w:rsidR="003A6CAD" w:rsidRPr="003A6CAD" w:rsidRDefault="003B767A" w:rsidP="00AA7A75">
      <w:pPr>
        <w:keepNext/>
        <w:jc w:val="center"/>
        <w:rPr>
          <w:b/>
          <w:szCs w:val="24"/>
        </w:rPr>
      </w:pPr>
      <w:r>
        <w:rPr>
          <w:b/>
          <w:szCs w:val="24"/>
        </w:rPr>
        <w:t xml:space="preserve">Figure </w:t>
      </w:r>
      <w:r w:rsidR="00F95710">
        <w:rPr>
          <w:b/>
          <w:szCs w:val="24"/>
        </w:rPr>
        <w:t>5.24</w:t>
      </w:r>
    </w:p>
    <w:p w:rsidR="00A325F6" w:rsidRDefault="007B30B5" w:rsidP="00A16BB5">
      <w:pPr>
        <w:jc w:val="center"/>
        <w:rPr>
          <w:b/>
          <w:szCs w:val="24"/>
        </w:rPr>
      </w:pPr>
      <w:r>
        <w:rPr>
          <w:b/>
          <w:noProof/>
          <w:szCs w:val="24"/>
          <w:lang w:val="en-ZA" w:eastAsia="en-ZA"/>
        </w:rPr>
        <w:drawing>
          <wp:inline distT="0" distB="0" distL="0" distR="0">
            <wp:extent cx="5937761" cy="32289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 Forma Picking Slip Print.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rsidR="00A325F6" w:rsidRDefault="00A325F6" w:rsidP="00A16BB5">
      <w:pPr>
        <w:rPr>
          <w:szCs w:val="24"/>
        </w:rPr>
      </w:pPr>
    </w:p>
    <w:p w:rsidR="00B80A0E" w:rsidRPr="00665B71" w:rsidRDefault="00E44CCA" w:rsidP="00A16BB5">
      <w:pPr>
        <w:pStyle w:val="Heading2"/>
        <w:rPr>
          <w:rFonts w:ascii="Times New Roman" w:hAnsi="Times New Roman"/>
          <w:sz w:val="28"/>
          <w:szCs w:val="28"/>
        </w:rPr>
      </w:pPr>
      <w:bookmarkStart w:id="49" w:name="_Toc329175764"/>
      <w:r>
        <w:rPr>
          <w:rFonts w:ascii="Times New Roman" w:hAnsi="Times New Roman"/>
          <w:sz w:val="28"/>
          <w:szCs w:val="28"/>
        </w:rPr>
        <w:t>C</w:t>
      </w:r>
      <w:r w:rsidR="002C1975" w:rsidRPr="00665B71">
        <w:rPr>
          <w:rFonts w:ascii="Times New Roman" w:hAnsi="Times New Roman"/>
          <w:sz w:val="28"/>
          <w:szCs w:val="28"/>
        </w:rPr>
        <w:t>. Processing a pro</w:t>
      </w:r>
      <w:r w:rsidR="00A84E23">
        <w:rPr>
          <w:rFonts w:ascii="Times New Roman" w:hAnsi="Times New Roman"/>
          <w:sz w:val="28"/>
          <w:szCs w:val="28"/>
        </w:rPr>
        <w:t>-</w:t>
      </w:r>
      <w:r w:rsidR="002C1975" w:rsidRPr="00665B71">
        <w:rPr>
          <w:rFonts w:ascii="Times New Roman" w:hAnsi="Times New Roman"/>
          <w:sz w:val="28"/>
          <w:szCs w:val="28"/>
        </w:rPr>
        <w:t>forma</w:t>
      </w:r>
      <w:bookmarkEnd w:id="49"/>
    </w:p>
    <w:p w:rsidR="0001770B" w:rsidRDefault="002C1975" w:rsidP="00A16BB5">
      <w:pPr>
        <w:rPr>
          <w:szCs w:val="24"/>
        </w:rPr>
      </w:pPr>
      <w:r>
        <w:rPr>
          <w:szCs w:val="24"/>
        </w:rPr>
        <w:t xml:space="preserve">After attending to the patients at the outreach site the user should process the </w:t>
      </w:r>
      <w:proofErr w:type="spellStart"/>
      <w:r>
        <w:rPr>
          <w:szCs w:val="24"/>
        </w:rPr>
        <w:t>proforma</w:t>
      </w:r>
      <w:proofErr w:type="spellEnd"/>
      <w:r>
        <w:rPr>
          <w:szCs w:val="24"/>
        </w:rPr>
        <w:t xml:space="preserve"> of all the patients that were attended at the site by clicking on the </w:t>
      </w:r>
      <w:r w:rsidR="00F95710">
        <w:rPr>
          <w:szCs w:val="24"/>
        </w:rPr>
        <w:t>“</w:t>
      </w:r>
      <w:r>
        <w:rPr>
          <w:szCs w:val="24"/>
        </w:rPr>
        <w:t>create pro</w:t>
      </w:r>
      <w:r w:rsidR="003B767A">
        <w:rPr>
          <w:szCs w:val="24"/>
        </w:rPr>
        <w:t xml:space="preserve"> </w:t>
      </w:r>
      <w:r>
        <w:rPr>
          <w:szCs w:val="24"/>
        </w:rPr>
        <w:t>forma</w:t>
      </w:r>
      <w:r w:rsidR="00F95710">
        <w:rPr>
          <w:szCs w:val="24"/>
        </w:rPr>
        <w:t>”</w:t>
      </w:r>
      <w:r>
        <w:rPr>
          <w:szCs w:val="24"/>
        </w:rPr>
        <w:t xml:space="preserve"> button</w:t>
      </w:r>
      <w:r w:rsidR="003B767A">
        <w:rPr>
          <w:szCs w:val="24"/>
        </w:rPr>
        <w:t xml:space="preserve"> </w:t>
      </w:r>
      <w:r w:rsidR="00F95710">
        <w:rPr>
          <w:szCs w:val="24"/>
        </w:rPr>
        <w:t>(Figure 5.25</w:t>
      </w:r>
      <w:r w:rsidR="003B767A">
        <w:rPr>
          <w:szCs w:val="24"/>
        </w:rPr>
        <w:t>)</w:t>
      </w:r>
      <w:r w:rsidR="0001770B">
        <w:rPr>
          <w:szCs w:val="24"/>
        </w:rPr>
        <w:t xml:space="preserve">. </w:t>
      </w:r>
    </w:p>
    <w:p w:rsidR="00150D4B" w:rsidRDefault="00150D4B" w:rsidP="00A16BB5">
      <w:pPr>
        <w:rPr>
          <w:b/>
          <w:szCs w:val="24"/>
        </w:rPr>
      </w:pPr>
    </w:p>
    <w:p w:rsidR="00B80A0E" w:rsidRDefault="003B767A" w:rsidP="00AA7A75">
      <w:pPr>
        <w:keepNext/>
        <w:jc w:val="center"/>
        <w:rPr>
          <w:b/>
          <w:szCs w:val="24"/>
        </w:rPr>
      </w:pPr>
      <w:r>
        <w:rPr>
          <w:b/>
          <w:szCs w:val="24"/>
        </w:rPr>
        <w:lastRenderedPageBreak/>
        <w:t xml:space="preserve">Figure </w:t>
      </w:r>
      <w:r w:rsidR="00F95710">
        <w:rPr>
          <w:b/>
          <w:szCs w:val="24"/>
        </w:rPr>
        <w:t>5.25</w:t>
      </w:r>
    </w:p>
    <w:p w:rsidR="001058E0" w:rsidRDefault="00150D4B" w:rsidP="00A16BB5">
      <w:pPr>
        <w:tabs>
          <w:tab w:val="left" w:pos="1080"/>
        </w:tabs>
        <w:jc w:val="center"/>
        <w:rPr>
          <w:szCs w:val="24"/>
        </w:rPr>
      </w:pPr>
      <w:r>
        <w:rPr>
          <w:noProof/>
          <w:szCs w:val="24"/>
          <w:lang w:val="en-ZA" w:eastAsia="en-ZA"/>
        </w:rPr>
        <w:drawing>
          <wp:inline distT="0" distB="0" distL="0" distR="0">
            <wp:extent cx="5838825" cy="412148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Pro Forma Select.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849809" cy="4129241"/>
                    </a:xfrm>
                    <a:prstGeom prst="rect">
                      <a:avLst/>
                    </a:prstGeom>
                  </pic:spPr>
                </pic:pic>
              </a:graphicData>
            </a:graphic>
          </wp:inline>
        </w:drawing>
      </w:r>
    </w:p>
    <w:p w:rsidR="007F2ECD" w:rsidRDefault="0001770B" w:rsidP="00A16BB5">
      <w:pPr>
        <w:tabs>
          <w:tab w:val="left" w:pos="1080"/>
        </w:tabs>
        <w:rPr>
          <w:szCs w:val="24"/>
        </w:rPr>
      </w:pPr>
      <w:r>
        <w:rPr>
          <w:szCs w:val="24"/>
        </w:rPr>
        <w:t xml:space="preserve">After selecting the number of the </w:t>
      </w:r>
      <w:proofErr w:type="spellStart"/>
      <w:r>
        <w:rPr>
          <w:szCs w:val="24"/>
        </w:rPr>
        <w:t>profor</w:t>
      </w:r>
      <w:r w:rsidR="003B767A">
        <w:rPr>
          <w:szCs w:val="24"/>
        </w:rPr>
        <w:t>ma</w:t>
      </w:r>
      <w:proofErr w:type="spellEnd"/>
      <w:r w:rsidR="003B767A">
        <w:rPr>
          <w:szCs w:val="24"/>
        </w:rPr>
        <w:t xml:space="preserve">, the screen shown in figure </w:t>
      </w:r>
      <w:r w:rsidR="00F95710">
        <w:rPr>
          <w:szCs w:val="24"/>
        </w:rPr>
        <w:t>5.26</w:t>
      </w:r>
      <w:r>
        <w:rPr>
          <w:szCs w:val="24"/>
        </w:rPr>
        <w:t xml:space="preserve"> appears.</w:t>
      </w:r>
    </w:p>
    <w:p w:rsidR="007F2ECD" w:rsidRDefault="007F2ECD" w:rsidP="00A16BB5">
      <w:pPr>
        <w:tabs>
          <w:tab w:val="left" w:pos="1080"/>
        </w:tabs>
        <w:rPr>
          <w:szCs w:val="24"/>
        </w:rPr>
      </w:pPr>
    </w:p>
    <w:p w:rsidR="001058E0" w:rsidRDefault="007F2ECD" w:rsidP="00AA7A75">
      <w:pPr>
        <w:keepNext/>
        <w:tabs>
          <w:tab w:val="left" w:pos="1080"/>
        </w:tabs>
        <w:jc w:val="center"/>
        <w:rPr>
          <w:noProof/>
          <w:szCs w:val="24"/>
          <w:lang w:val="en-ZA" w:eastAsia="en-ZA"/>
        </w:rPr>
      </w:pPr>
      <w:r w:rsidRPr="007F2ECD">
        <w:rPr>
          <w:b/>
          <w:szCs w:val="24"/>
        </w:rPr>
        <w:lastRenderedPageBreak/>
        <w:t xml:space="preserve">Figure </w:t>
      </w:r>
      <w:r w:rsidR="003B767A">
        <w:rPr>
          <w:b/>
          <w:szCs w:val="24"/>
        </w:rPr>
        <w:t>5.2</w:t>
      </w:r>
      <w:r w:rsidR="00F95710">
        <w:rPr>
          <w:b/>
          <w:szCs w:val="24"/>
        </w:rPr>
        <w:t>6</w:t>
      </w:r>
    </w:p>
    <w:p w:rsidR="00150D4B" w:rsidRDefault="00150D4B" w:rsidP="00A16BB5">
      <w:pPr>
        <w:tabs>
          <w:tab w:val="left" w:pos="1080"/>
        </w:tabs>
        <w:jc w:val="center"/>
        <w:rPr>
          <w:szCs w:val="24"/>
        </w:rPr>
      </w:pPr>
      <w:r>
        <w:rPr>
          <w:noProof/>
          <w:szCs w:val="24"/>
          <w:lang w:val="en-ZA" w:eastAsia="en-ZA"/>
        </w:rPr>
        <w:drawing>
          <wp:inline distT="0" distB="0" distL="0" distR="0">
            <wp:extent cx="5943600" cy="41954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Pro Forma.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rsidR="001058E0" w:rsidRDefault="001058E0" w:rsidP="00A16BB5">
      <w:pPr>
        <w:tabs>
          <w:tab w:val="left" w:pos="1080"/>
        </w:tabs>
        <w:rPr>
          <w:szCs w:val="24"/>
        </w:rPr>
      </w:pPr>
    </w:p>
    <w:p w:rsidR="007F2ECD" w:rsidRDefault="007F2ECD" w:rsidP="00A16BB5">
      <w:pPr>
        <w:tabs>
          <w:tab w:val="left" w:pos="1080"/>
        </w:tabs>
        <w:rPr>
          <w:szCs w:val="24"/>
        </w:rPr>
      </w:pPr>
      <w:r>
        <w:rPr>
          <w:szCs w:val="24"/>
        </w:rPr>
        <w:t xml:space="preserve">For every record of the patients that received their medication, indicate the quantity picked and pill count and then click the save button. For the patients whose details were in the </w:t>
      </w:r>
      <w:proofErr w:type="spellStart"/>
      <w:r>
        <w:rPr>
          <w:szCs w:val="24"/>
        </w:rPr>
        <w:t>proforma</w:t>
      </w:r>
      <w:proofErr w:type="spellEnd"/>
      <w:r>
        <w:rPr>
          <w:szCs w:val="24"/>
        </w:rPr>
        <w:t xml:space="preserve"> and never came to pick their medicines, put a zero besides that medicine for the record to be cancelled. For the cancelled transactions, the confi</w:t>
      </w:r>
      <w:r w:rsidR="003B767A">
        <w:rPr>
          <w:szCs w:val="24"/>
        </w:rPr>
        <w:t xml:space="preserve">rmation window shown on figure </w:t>
      </w:r>
      <w:r w:rsidR="00F95710">
        <w:rPr>
          <w:szCs w:val="24"/>
        </w:rPr>
        <w:t>5.27</w:t>
      </w:r>
      <w:r>
        <w:rPr>
          <w:szCs w:val="24"/>
        </w:rPr>
        <w:t xml:space="preserve"> below will appear.</w:t>
      </w:r>
    </w:p>
    <w:p w:rsidR="001058E0" w:rsidRDefault="001058E0" w:rsidP="00A16BB5">
      <w:pPr>
        <w:tabs>
          <w:tab w:val="left" w:pos="1080"/>
        </w:tabs>
        <w:rPr>
          <w:szCs w:val="24"/>
        </w:rPr>
      </w:pPr>
    </w:p>
    <w:p w:rsidR="001058E0" w:rsidRPr="007F2ECD" w:rsidRDefault="003B767A" w:rsidP="00AA7A75">
      <w:pPr>
        <w:keepNext/>
        <w:tabs>
          <w:tab w:val="left" w:pos="1080"/>
        </w:tabs>
        <w:jc w:val="center"/>
        <w:rPr>
          <w:b/>
          <w:szCs w:val="24"/>
        </w:rPr>
      </w:pPr>
      <w:r>
        <w:rPr>
          <w:b/>
          <w:szCs w:val="24"/>
        </w:rPr>
        <w:t xml:space="preserve">Figure </w:t>
      </w:r>
      <w:r w:rsidR="00F95710">
        <w:rPr>
          <w:b/>
          <w:szCs w:val="24"/>
        </w:rPr>
        <w:t>5.27</w:t>
      </w:r>
    </w:p>
    <w:p w:rsidR="001058E0" w:rsidRDefault="00150D4B" w:rsidP="00A16BB5">
      <w:pPr>
        <w:tabs>
          <w:tab w:val="left" w:pos="1080"/>
        </w:tabs>
        <w:jc w:val="center"/>
        <w:rPr>
          <w:szCs w:val="24"/>
        </w:rPr>
      </w:pPr>
      <w:r>
        <w:rPr>
          <w:noProof/>
          <w:szCs w:val="24"/>
          <w:lang w:val="en-ZA" w:eastAsia="en-ZA"/>
        </w:rPr>
        <w:drawing>
          <wp:inline distT="0" distB="0" distL="0" distR="0">
            <wp:extent cx="3952875" cy="16478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Dispensing.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52875" cy="1647825"/>
                    </a:xfrm>
                    <a:prstGeom prst="rect">
                      <a:avLst/>
                    </a:prstGeom>
                  </pic:spPr>
                </pic:pic>
              </a:graphicData>
            </a:graphic>
          </wp:inline>
        </w:drawing>
      </w:r>
    </w:p>
    <w:p w:rsidR="001058E0" w:rsidRDefault="001058E0" w:rsidP="00A16BB5">
      <w:pPr>
        <w:tabs>
          <w:tab w:val="left" w:pos="1050"/>
        </w:tabs>
        <w:rPr>
          <w:szCs w:val="24"/>
        </w:rPr>
      </w:pPr>
    </w:p>
    <w:p w:rsidR="001058E0" w:rsidRDefault="007F2ECD" w:rsidP="00A16BB5">
      <w:pPr>
        <w:tabs>
          <w:tab w:val="left" w:pos="1050"/>
        </w:tabs>
        <w:rPr>
          <w:szCs w:val="24"/>
        </w:rPr>
      </w:pPr>
      <w:r>
        <w:rPr>
          <w:szCs w:val="24"/>
        </w:rPr>
        <w:lastRenderedPageBreak/>
        <w:t xml:space="preserve">The </w:t>
      </w:r>
      <w:proofErr w:type="spellStart"/>
      <w:r>
        <w:rPr>
          <w:szCs w:val="24"/>
        </w:rPr>
        <w:t>proforma</w:t>
      </w:r>
      <w:proofErr w:type="spellEnd"/>
      <w:r>
        <w:rPr>
          <w:szCs w:val="24"/>
        </w:rPr>
        <w:t xml:space="preserve"> processing step is similar to the normal dispensing p</w:t>
      </w:r>
      <w:r w:rsidR="002B3432">
        <w:rPr>
          <w:szCs w:val="24"/>
        </w:rPr>
        <w:t>r</w:t>
      </w:r>
      <w:r>
        <w:rPr>
          <w:szCs w:val="24"/>
        </w:rPr>
        <w:t xml:space="preserve">ocess and the </w:t>
      </w:r>
      <w:r w:rsidR="002B3432">
        <w:rPr>
          <w:szCs w:val="24"/>
        </w:rPr>
        <w:t>confirmation window for inserting the dates for the</w:t>
      </w:r>
      <w:r w:rsidR="003B767A">
        <w:rPr>
          <w:szCs w:val="24"/>
        </w:rPr>
        <w:t xml:space="preserve"> next visit as shown in figure </w:t>
      </w:r>
      <w:r w:rsidR="00F95710">
        <w:rPr>
          <w:szCs w:val="24"/>
        </w:rPr>
        <w:t>5.28</w:t>
      </w:r>
      <w:r w:rsidR="002B3432">
        <w:rPr>
          <w:szCs w:val="24"/>
        </w:rPr>
        <w:t xml:space="preserve"> below appears.</w:t>
      </w:r>
    </w:p>
    <w:p w:rsidR="001058E0" w:rsidRPr="002B3432" w:rsidRDefault="003B767A" w:rsidP="00AA7A75">
      <w:pPr>
        <w:keepNext/>
        <w:tabs>
          <w:tab w:val="left" w:pos="1050"/>
        </w:tabs>
        <w:jc w:val="center"/>
        <w:rPr>
          <w:b/>
          <w:szCs w:val="24"/>
        </w:rPr>
      </w:pPr>
      <w:r>
        <w:rPr>
          <w:b/>
          <w:szCs w:val="24"/>
        </w:rPr>
        <w:t xml:space="preserve">Figure </w:t>
      </w:r>
      <w:r w:rsidR="00F95710">
        <w:rPr>
          <w:b/>
          <w:szCs w:val="24"/>
        </w:rPr>
        <w:t>5.28</w:t>
      </w:r>
    </w:p>
    <w:p w:rsidR="001058E0" w:rsidRDefault="00150D4B" w:rsidP="00A16BB5">
      <w:pPr>
        <w:tabs>
          <w:tab w:val="left" w:pos="1050"/>
        </w:tabs>
        <w:jc w:val="center"/>
        <w:rPr>
          <w:szCs w:val="24"/>
        </w:rPr>
      </w:pPr>
      <w:r>
        <w:rPr>
          <w:noProof/>
          <w:szCs w:val="24"/>
          <w:lang w:val="en-ZA" w:eastAsia="en-ZA"/>
        </w:rPr>
        <w:drawing>
          <wp:inline distT="0" distB="0" distL="0" distR="0">
            <wp:extent cx="3324225" cy="16954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 Appointment Outreach.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324225" cy="1695450"/>
                    </a:xfrm>
                    <a:prstGeom prst="rect">
                      <a:avLst/>
                    </a:prstGeom>
                  </pic:spPr>
                </pic:pic>
              </a:graphicData>
            </a:graphic>
          </wp:inline>
        </w:drawing>
      </w:r>
    </w:p>
    <w:p w:rsidR="002B3432" w:rsidRDefault="002B3432" w:rsidP="00A16BB5">
      <w:pPr>
        <w:tabs>
          <w:tab w:val="left" w:pos="1050"/>
        </w:tabs>
        <w:rPr>
          <w:szCs w:val="24"/>
        </w:rPr>
      </w:pPr>
    </w:p>
    <w:p w:rsidR="002B3432" w:rsidRDefault="002B3432" w:rsidP="00A16BB5">
      <w:pPr>
        <w:tabs>
          <w:tab w:val="left" w:pos="1050"/>
        </w:tabs>
        <w:rPr>
          <w:szCs w:val="24"/>
        </w:rPr>
      </w:pPr>
      <w:r>
        <w:rPr>
          <w:szCs w:val="24"/>
        </w:rPr>
        <w:t xml:space="preserve">The dispensing details for </w:t>
      </w:r>
      <w:r w:rsidR="003315F4">
        <w:rPr>
          <w:szCs w:val="24"/>
        </w:rPr>
        <w:t xml:space="preserve">outreach patients contain the </w:t>
      </w:r>
      <w:proofErr w:type="spellStart"/>
      <w:r w:rsidR="003315F4">
        <w:rPr>
          <w:szCs w:val="24"/>
        </w:rPr>
        <w:t>proforma</w:t>
      </w:r>
      <w:proofErr w:type="spellEnd"/>
      <w:r w:rsidR="003315F4">
        <w:rPr>
          <w:szCs w:val="24"/>
        </w:rPr>
        <w:t xml:space="preserve"> number that was generated when the visit was conducted.</w:t>
      </w:r>
      <w:r w:rsidR="00161764">
        <w:rPr>
          <w:szCs w:val="24"/>
        </w:rPr>
        <w:t xml:space="preserve"> See </w:t>
      </w:r>
      <w:r w:rsidR="003B767A">
        <w:rPr>
          <w:szCs w:val="24"/>
        </w:rPr>
        <w:t xml:space="preserve">Figure </w:t>
      </w:r>
      <w:r w:rsidR="00F95710">
        <w:rPr>
          <w:szCs w:val="24"/>
        </w:rPr>
        <w:t>5.29</w:t>
      </w:r>
      <w:r w:rsidR="00161764">
        <w:rPr>
          <w:szCs w:val="24"/>
        </w:rPr>
        <w:t xml:space="preserve"> below.</w:t>
      </w:r>
    </w:p>
    <w:p w:rsidR="00150D4B" w:rsidRDefault="00150D4B" w:rsidP="00A16BB5">
      <w:pPr>
        <w:tabs>
          <w:tab w:val="left" w:pos="1050"/>
        </w:tabs>
        <w:rPr>
          <w:b/>
          <w:szCs w:val="24"/>
        </w:rPr>
      </w:pPr>
    </w:p>
    <w:p w:rsidR="001058E0" w:rsidRPr="00161764" w:rsidRDefault="00161764" w:rsidP="00AA7A75">
      <w:pPr>
        <w:keepNext/>
        <w:tabs>
          <w:tab w:val="left" w:pos="1050"/>
        </w:tabs>
        <w:jc w:val="center"/>
        <w:rPr>
          <w:b/>
          <w:szCs w:val="24"/>
        </w:rPr>
      </w:pPr>
      <w:r w:rsidRPr="00161764">
        <w:rPr>
          <w:b/>
          <w:szCs w:val="24"/>
        </w:rPr>
        <w:t>Fig</w:t>
      </w:r>
      <w:r w:rsidR="003B767A">
        <w:rPr>
          <w:b/>
          <w:szCs w:val="24"/>
        </w:rPr>
        <w:t xml:space="preserve">ure </w:t>
      </w:r>
      <w:r w:rsidR="00F95710">
        <w:rPr>
          <w:b/>
          <w:szCs w:val="24"/>
        </w:rPr>
        <w:t>5.29</w:t>
      </w:r>
    </w:p>
    <w:p w:rsidR="00B80A0E" w:rsidRDefault="00150D4B" w:rsidP="00A16BB5">
      <w:pPr>
        <w:rPr>
          <w:b/>
          <w:noProof/>
          <w:szCs w:val="24"/>
        </w:rPr>
      </w:pPr>
      <w:r>
        <w:rPr>
          <w:b/>
          <w:noProof/>
          <w:szCs w:val="24"/>
          <w:lang w:val="en-ZA" w:eastAsia="en-ZA"/>
        </w:rPr>
        <w:drawing>
          <wp:inline distT="0" distB="0" distL="0" distR="0">
            <wp:extent cx="5939342" cy="1866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 Forma Dispensing History.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1868238"/>
                    </a:xfrm>
                    <a:prstGeom prst="rect">
                      <a:avLst/>
                    </a:prstGeom>
                  </pic:spPr>
                </pic:pic>
              </a:graphicData>
            </a:graphic>
          </wp:inline>
        </w:drawing>
      </w:r>
    </w:p>
    <w:p w:rsidR="009E2C69" w:rsidRDefault="009E2C69" w:rsidP="00A16BB5">
      <w:pPr>
        <w:rPr>
          <w:b/>
          <w:noProof/>
          <w:szCs w:val="24"/>
        </w:rPr>
      </w:pPr>
    </w:p>
    <w:p w:rsidR="009E2C69" w:rsidRPr="0031547E" w:rsidRDefault="0031547E" w:rsidP="00A16BB5">
      <w:pPr>
        <w:rPr>
          <w:b/>
          <w:noProof/>
          <w:sz w:val="28"/>
          <w:szCs w:val="28"/>
        </w:rPr>
      </w:pPr>
      <w:r w:rsidRPr="0031547E">
        <w:rPr>
          <w:b/>
          <w:noProof/>
          <w:sz w:val="28"/>
          <w:szCs w:val="28"/>
        </w:rPr>
        <w:t xml:space="preserve">G. </w:t>
      </w:r>
      <w:r w:rsidR="009E2C69" w:rsidRPr="0031547E">
        <w:rPr>
          <w:b/>
          <w:noProof/>
          <w:sz w:val="28"/>
          <w:szCs w:val="28"/>
        </w:rPr>
        <w:t>Duplicates</w:t>
      </w:r>
    </w:p>
    <w:p w:rsidR="00161764" w:rsidRDefault="00161764" w:rsidP="00A16BB5">
      <w:pPr>
        <w:rPr>
          <w:noProof/>
          <w:szCs w:val="24"/>
        </w:rPr>
      </w:pPr>
      <w:r>
        <w:rPr>
          <w:noProof/>
          <w:szCs w:val="24"/>
        </w:rPr>
        <w:t xml:space="preserve">Duplicate patients are now accessible from the main menu screen. To check and mark patients as duplicates, click on the duplicate menu. Select the patients you want to mark by checking their dispensing history. The patient with </w:t>
      </w:r>
      <w:r w:rsidR="0031547E">
        <w:rPr>
          <w:noProof/>
          <w:szCs w:val="24"/>
        </w:rPr>
        <w:t xml:space="preserve">the </w:t>
      </w:r>
      <w:r>
        <w:rPr>
          <w:noProof/>
          <w:szCs w:val="24"/>
        </w:rPr>
        <w:t xml:space="preserve">most or recent dispensing history is normally left as active and the one with no records or </w:t>
      </w:r>
      <w:r w:rsidR="00684FEA">
        <w:rPr>
          <w:noProof/>
          <w:szCs w:val="24"/>
        </w:rPr>
        <w:t>old records are marked as “Duplicate”.</w:t>
      </w:r>
    </w:p>
    <w:p w:rsidR="0031547E" w:rsidRDefault="0031547E" w:rsidP="00A16BB5">
      <w:pPr>
        <w:rPr>
          <w:noProof/>
          <w:szCs w:val="24"/>
        </w:rPr>
      </w:pPr>
    </w:p>
    <w:p w:rsidR="0031547E" w:rsidRPr="0031547E" w:rsidRDefault="0031547E" w:rsidP="007E7D74">
      <w:pPr>
        <w:keepNext/>
        <w:jc w:val="center"/>
        <w:rPr>
          <w:b/>
          <w:noProof/>
          <w:szCs w:val="24"/>
        </w:rPr>
      </w:pPr>
      <w:r w:rsidRPr="0031547E">
        <w:rPr>
          <w:b/>
          <w:noProof/>
          <w:szCs w:val="24"/>
        </w:rPr>
        <w:lastRenderedPageBreak/>
        <w:t>Figure 5.30</w:t>
      </w:r>
    </w:p>
    <w:p w:rsidR="0031547E" w:rsidRDefault="00150D4B" w:rsidP="00A16BB5">
      <w:pPr>
        <w:rPr>
          <w:noProof/>
          <w:szCs w:val="24"/>
        </w:rPr>
      </w:pPr>
      <w:r>
        <w:rPr>
          <w:noProof/>
          <w:szCs w:val="24"/>
          <w:lang w:val="en-ZA" w:eastAsia="en-ZA"/>
        </w:rPr>
        <w:drawing>
          <wp:inline distT="0" distB="0" distL="0" distR="0">
            <wp:extent cx="5943600" cy="41954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 Main Screen.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rsidR="0031547E" w:rsidRDefault="0031547E" w:rsidP="00A16BB5">
      <w:pPr>
        <w:rPr>
          <w:noProof/>
          <w:szCs w:val="24"/>
        </w:rPr>
      </w:pPr>
    </w:p>
    <w:p w:rsidR="00E21B91" w:rsidRDefault="00E21B91" w:rsidP="00A16BB5">
      <w:pPr>
        <w:rPr>
          <w:noProof/>
          <w:szCs w:val="24"/>
        </w:rPr>
      </w:pPr>
      <w:r>
        <w:rPr>
          <w:noProof/>
          <w:szCs w:val="24"/>
        </w:rPr>
        <w:t xml:space="preserve">When you click on the “Details” </w:t>
      </w:r>
      <w:r w:rsidR="00150D4B">
        <w:rPr>
          <w:noProof/>
          <w:szCs w:val="24"/>
        </w:rPr>
        <w:t xml:space="preserve">(…) </w:t>
      </w:r>
      <w:r>
        <w:rPr>
          <w:noProof/>
          <w:szCs w:val="24"/>
        </w:rPr>
        <w:t>button the following screen appears where you check the dispensing history of the patient.</w:t>
      </w:r>
    </w:p>
    <w:p w:rsidR="0031547E" w:rsidRDefault="00E21B91" w:rsidP="007E7D74">
      <w:pPr>
        <w:keepNext/>
        <w:jc w:val="center"/>
        <w:rPr>
          <w:b/>
          <w:noProof/>
          <w:szCs w:val="24"/>
        </w:rPr>
      </w:pPr>
      <w:r w:rsidRPr="00E21B91">
        <w:rPr>
          <w:b/>
          <w:noProof/>
          <w:szCs w:val="24"/>
        </w:rPr>
        <w:t>Figure 5.31</w:t>
      </w:r>
    </w:p>
    <w:p w:rsidR="00E21B91" w:rsidRDefault="0025651F" w:rsidP="00A16BB5">
      <w:pPr>
        <w:rPr>
          <w:b/>
          <w:szCs w:val="24"/>
        </w:rPr>
      </w:pPr>
      <w:r>
        <w:rPr>
          <w:b/>
          <w:noProof/>
          <w:szCs w:val="24"/>
          <w:lang w:val="en-ZA" w:eastAsia="en-ZA"/>
        </w:rPr>
        <w:drawing>
          <wp:inline distT="0" distB="0" distL="0" distR="0">
            <wp:extent cx="5943600" cy="1981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 Dispensing History.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rsidR="000521B6" w:rsidRDefault="000521B6" w:rsidP="00A16BB5">
      <w:pPr>
        <w:rPr>
          <w:b/>
          <w:szCs w:val="24"/>
        </w:rPr>
      </w:pPr>
    </w:p>
    <w:p w:rsidR="004707EE" w:rsidRDefault="004707EE" w:rsidP="00A16BB5">
      <w:pPr>
        <w:rPr>
          <w:b/>
          <w:noProof/>
          <w:sz w:val="28"/>
          <w:szCs w:val="28"/>
          <w:u w:val="single"/>
        </w:rPr>
      </w:pPr>
      <w:r w:rsidRPr="0025651F">
        <w:rPr>
          <w:b/>
          <w:noProof/>
          <w:sz w:val="28"/>
          <w:szCs w:val="28"/>
          <w:u w:val="single"/>
        </w:rPr>
        <w:t>Adding or Editing Usernames and Passwords</w:t>
      </w:r>
    </w:p>
    <w:p w:rsidR="004707EE" w:rsidRPr="0025651F" w:rsidRDefault="004707EE" w:rsidP="00A16BB5">
      <w:pPr>
        <w:pStyle w:val="ListParagraph"/>
        <w:numPr>
          <w:ilvl w:val="0"/>
          <w:numId w:val="30"/>
        </w:numPr>
        <w:contextualSpacing w:val="0"/>
        <w:rPr>
          <w:b/>
          <w:szCs w:val="24"/>
        </w:rPr>
      </w:pPr>
      <w:r w:rsidRPr="0025651F">
        <w:rPr>
          <w:b/>
          <w:szCs w:val="24"/>
        </w:rPr>
        <w:t>To add a new user.</w:t>
      </w:r>
    </w:p>
    <w:p w:rsidR="004707EE" w:rsidRPr="0025651F" w:rsidRDefault="004707EE" w:rsidP="00A16BB5">
      <w:pPr>
        <w:pStyle w:val="ListParagraph"/>
        <w:numPr>
          <w:ilvl w:val="0"/>
          <w:numId w:val="31"/>
        </w:numPr>
        <w:contextualSpacing w:val="0"/>
        <w:rPr>
          <w:szCs w:val="24"/>
        </w:rPr>
      </w:pPr>
      <w:r w:rsidRPr="0025651F">
        <w:rPr>
          <w:szCs w:val="24"/>
        </w:rPr>
        <w:lastRenderedPageBreak/>
        <w:t xml:space="preserve">Under “Admin” click on Maintenance, select “Add or Edit Users. </w:t>
      </w:r>
    </w:p>
    <w:p w:rsidR="004707EE" w:rsidRPr="0025651F" w:rsidRDefault="00635420" w:rsidP="00A16BB5">
      <w:pPr>
        <w:pStyle w:val="ListParagraph"/>
        <w:ind w:left="0"/>
        <w:contextualSpacing w:val="0"/>
        <w:jc w:val="center"/>
        <w:rPr>
          <w:szCs w:val="24"/>
        </w:rPr>
      </w:pPr>
      <w:r>
        <w:rPr>
          <w:noProof/>
          <w:szCs w:val="24"/>
          <w:lang w:val="en-ZA" w:eastAsia="en-ZA"/>
        </w:rPr>
        <w:drawing>
          <wp:inline distT="0" distB="0" distL="0" distR="0">
            <wp:extent cx="5707907" cy="4029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aintenance Screen.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13961" cy="4033348"/>
                    </a:xfrm>
                    <a:prstGeom prst="rect">
                      <a:avLst/>
                    </a:prstGeom>
                  </pic:spPr>
                </pic:pic>
              </a:graphicData>
            </a:graphic>
          </wp:inline>
        </w:drawing>
      </w:r>
    </w:p>
    <w:p w:rsidR="004707EE" w:rsidRPr="0025651F" w:rsidRDefault="004707EE" w:rsidP="00A16BB5">
      <w:pPr>
        <w:pStyle w:val="ListParagraph"/>
        <w:ind w:left="1080" w:hanging="1080"/>
        <w:contextualSpacing w:val="0"/>
        <w:rPr>
          <w:szCs w:val="24"/>
        </w:rPr>
      </w:pPr>
    </w:p>
    <w:p w:rsidR="004707EE" w:rsidRPr="0025651F" w:rsidRDefault="004707EE" w:rsidP="00A16BB5">
      <w:pPr>
        <w:pStyle w:val="ListParagraph"/>
        <w:numPr>
          <w:ilvl w:val="0"/>
          <w:numId w:val="31"/>
        </w:numPr>
        <w:contextualSpacing w:val="0"/>
        <w:rPr>
          <w:szCs w:val="24"/>
        </w:rPr>
      </w:pPr>
      <w:r w:rsidRPr="0025651F">
        <w:rPr>
          <w:szCs w:val="24"/>
        </w:rPr>
        <w:t>Click on “New Blank Record”, and enter the new users credentials – first name and surname – press ENTER (see Figure 2)</w:t>
      </w:r>
    </w:p>
    <w:p w:rsidR="00635420" w:rsidRDefault="00635420" w:rsidP="00A16BB5">
      <w:pPr>
        <w:pStyle w:val="ListParagraph"/>
        <w:ind w:left="360" w:firstLine="720"/>
        <w:contextualSpacing w:val="0"/>
        <w:rPr>
          <w:b/>
          <w:szCs w:val="24"/>
        </w:rPr>
      </w:pPr>
    </w:p>
    <w:p w:rsidR="004707EE" w:rsidRPr="007E7D74" w:rsidRDefault="004707EE" w:rsidP="007E7D74">
      <w:pPr>
        <w:keepNext/>
        <w:jc w:val="center"/>
        <w:rPr>
          <w:b/>
          <w:szCs w:val="24"/>
        </w:rPr>
      </w:pPr>
      <w:r w:rsidRPr="007E7D74">
        <w:rPr>
          <w:b/>
          <w:szCs w:val="24"/>
        </w:rPr>
        <w:t>Figure 2</w:t>
      </w:r>
    </w:p>
    <w:p w:rsidR="004707EE" w:rsidRDefault="00635420" w:rsidP="00A16BB5">
      <w:pPr>
        <w:pStyle w:val="ListParagraph"/>
        <w:ind w:left="0"/>
        <w:contextualSpacing w:val="0"/>
        <w:jc w:val="center"/>
        <w:rPr>
          <w:szCs w:val="24"/>
        </w:rPr>
      </w:pPr>
      <w:r>
        <w:rPr>
          <w:noProof/>
          <w:szCs w:val="24"/>
          <w:lang w:val="en-ZA" w:eastAsia="en-ZA"/>
        </w:rPr>
        <w:drawing>
          <wp:inline distT="0" distB="0" distL="0" distR="0">
            <wp:extent cx="3933825" cy="21431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name and surnam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933825" cy="2143125"/>
                    </a:xfrm>
                    <a:prstGeom prst="rect">
                      <a:avLst/>
                    </a:prstGeom>
                  </pic:spPr>
                </pic:pic>
              </a:graphicData>
            </a:graphic>
          </wp:inline>
        </w:drawing>
      </w:r>
    </w:p>
    <w:p w:rsidR="00635420" w:rsidRPr="0025651F" w:rsidRDefault="00635420" w:rsidP="00A16BB5">
      <w:pPr>
        <w:pStyle w:val="ListParagraph"/>
        <w:ind w:left="0"/>
        <w:contextualSpacing w:val="0"/>
        <w:jc w:val="center"/>
        <w:rPr>
          <w:szCs w:val="24"/>
        </w:rPr>
      </w:pPr>
    </w:p>
    <w:p w:rsidR="004707EE" w:rsidRPr="0025651F" w:rsidRDefault="004707EE" w:rsidP="00A16BB5">
      <w:pPr>
        <w:pStyle w:val="ListParagraph"/>
        <w:numPr>
          <w:ilvl w:val="0"/>
          <w:numId w:val="31"/>
        </w:numPr>
        <w:contextualSpacing w:val="0"/>
        <w:rPr>
          <w:szCs w:val="24"/>
        </w:rPr>
      </w:pPr>
      <w:r w:rsidRPr="0025651F">
        <w:rPr>
          <w:szCs w:val="24"/>
        </w:rPr>
        <w:lastRenderedPageBreak/>
        <w:t>By default the password will be set to the user’s surname as shown in Figure 3. Click on “OK” to acknowledge the new user and password</w:t>
      </w:r>
    </w:p>
    <w:p w:rsidR="004707EE" w:rsidRPr="0025651F" w:rsidRDefault="004707EE" w:rsidP="00A16BB5">
      <w:pPr>
        <w:pStyle w:val="ListParagraph"/>
        <w:ind w:left="1080"/>
        <w:contextualSpacing w:val="0"/>
        <w:rPr>
          <w:szCs w:val="24"/>
        </w:rPr>
      </w:pPr>
    </w:p>
    <w:p w:rsidR="004707EE" w:rsidRPr="007E7D74" w:rsidRDefault="004707EE" w:rsidP="007E7D74">
      <w:pPr>
        <w:keepNext/>
        <w:jc w:val="center"/>
        <w:rPr>
          <w:b/>
          <w:szCs w:val="24"/>
        </w:rPr>
      </w:pPr>
      <w:r w:rsidRPr="007E7D74">
        <w:rPr>
          <w:b/>
          <w:szCs w:val="24"/>
        </w:rPr>
        <w:t>Figure 3</w:t>
      </w:r>
    </w:p>
    <w:p w:rsidR="004707EE" w:rsidRDefault="00635420" w:rsidP="00A16BB5">
      <w:pPr>
        <w:pStyle w:val="ListParagraph"/>
        <w:ind w:left="0"/>
        <w:contextualSpacing w:val="0"/>
        <w:jc w:val="center"/>
        <w:rPr>
          <w:szCs w:val="24"/>
        </w:rPr>
      </w:pPr>
      <w:r>
        <w:rPr>
          <w:noProof/>
          <w:szCs w:val="24"/>
          <w:lang w:val="en-ZA" w:eastAsia="en-ZA"/>
        </w:rPr>
        <w:drawing>
          <wp:inline distT="0" distB="0" distL="0" distR="0">
            <wp:extent cx="4533900" cy="16287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 password.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533900" cy="1628775"/>
                    </a:xfrm>
                    <a:prstGeom prst="rect">
                      <a:avLst/>
                    </a:prstGeom>
                  </pic:spPr>
                </pic:pic>
              </a:graphicData>
            </a:graphic>
          </wp:inline>
        </w:drawing>
      </w:r>
    </w:p>
    <w:p w:rsidR="00635420" w:rsidRPr="0025651F" w:rsidRDefault="00635420" w:rsidP="00A16BB5">
      <w:pPr>
        <w:pStyle w:val="ListParagraph"/>
        <w:ind w:left="0"/>
        <w:contextualSpacing w:val="0"/>
        <w:jc w:val="center"/>
        <w:rPr>
          <w:szCs w:val="24"/>
        </w:rPr>
      </w:pPr>
    </w:p>
    <w:p w:rsidR="004707EE" w:rsidRPr="0025651F" w:rsidRDefault="004707EE" w:rsidP="00A16BB5">
      <w:pPr>
        <w:pStyle w:val="ListParagraph"/>
        <w:numPr>
          <w:ilvl w:val="0"/>
          <w:numId w:val="31"/>
        </w:numPr>
        <w:contextualSpacing w:val="0"/>
        <w:rPr>
          <w:szCs w:val="24"/>
        </w:rPr>
      </w:pPr>
      <w:r w:rsidRPr="0025651F">
        <w:rPr>
          <w:szCs w:val="24"/>
        </w:rPr>
        <w:t>The new user is now added.</w:t>
      </w:r>
    </w:p>
    <w:p w:rsidR="004707EE" w:rsidRPr="0025651F" w:rsidRDefault="004707EE" w:rsidP="00A16BB5">
      <w:pPr>
        <w:pStyle w:val="ListParagraph"/>
        <w:contextualSpacing w:val="0"/>
        <w:rPr>
          <w:szCs w:val="24"/>
        </w:rPr>
      </w:pPr>
      <w:r w:rsidRPr="0025651F">
        <w:rPr>
          <w:szCs w:val="24"/>
        </w:rPr>
        <w:t xml:space="preserve">(Please take note </w:t>
      </w:r>
      <w:r w:rsidR="00635420">
        <w:rPr>
          <w:szCs w:val="24"/>
        </w:rPr>
        <w:t>NOT</w:t>
      </w:r>
      <w:r w:rsidRPr="0025651F">
        <w:rPr>
          <w:szCs w:val="24"/>
        </w:rPr>
        <w:t xml:space="preserve"> to edit existing users with the new user credentials, by clicking on the new record button first)</w:t>
      </w:r>
    </w:p>
    <w:p w:rsidR="004707EE" w:rsidRPr="0025651F" w:rsidRDefault="004707EE" w:rsidP="00A16BB5">
      <w:pPr>
        <w:rPr>
          <w:szCs w:val="24"/>
        </w:rPr>
      </w:pPr>
    </w:p>
    <w:p w:rsidR="004707EE" w:rsidRPr="0025651F" w:rsidRDefault="004707EE" w:rsidP="00A16BB5">
      <w:pPr>
        <w:pStyle w:val="ListParagraph"/>
        <w:numPr>
          <w:ilvl w:val="0"/>
          <w:numId w:val="30"/>
        </w:numPr>
        <w:contextualSpacing w:val="0"/>
        <w:rPr>
          <w:b/>
          <w:szCs w:val="24"/>
        </w:rPr>
      </w:pPr>
      <w:r w:rsidRPr="0025651F">
        <w:rPr>
          <w:b/>
          <w:szCs w:val="24"/>
        </w:rPr>
        <w:t>To change a password</w:t>
      </w:r>
    </w:p>
    <w:p w:rsidR="004707EE" w:rsidRPr="0025651F" w:rsidRDefault="004707EE" w:rsidP="00A16BB5">
      <w:pPr>
        <w:pStyle w:val="ListParagraph"/>
        <w:numPr>
          <w:ilvl w:val="0"/>
          <w:numId w:val="32"/>
        </w:numPr>
        <w:contextualSpacing w:val="0"/>
        <w:rPr>
          <w:szCs w:val="24"/>
        </w:rPr>
      </w:pPr>
      <w:r w:rsidRPr="0025651F">
        <w:rPr>
          <w:szCs w:val="24"/>
        </w:rPr>
        <w:t>Follow the same path as to adding a new user.</w:t>
      </w:r>
    </w:p>
    <w:p w:rsidR="004707EE" w:rsidRPr="0025651F" w:rsidRDefault="004707EE" w:rsidP="00A16BB5">
      <w:pPr>
        <w:pStyle w:val="ListParagraph"/>
        <w:numPr>
          <w:ilvl w:val="0"/>
          <w:numId w:val="32"/>
        </w:numPr>
        <w:contextualSpacing w:val="0"/>
        <w:rPr>
          <w:szCs w:val="24"/>
        </w:rPr>
      </w:pPr>
      <w:r w:rsidRPr="0025651F">
        <w:rPr>
          <w:szCs w:val="24"/>
        </w:rPr>
        <w:t xml:space="preserve">Select the user of which the password needs to be changed. Click on the </w:t>
      </w:r>
      <w:r w:rsidRPr="0025651F">
        <w:rPr>
          <w:szCs w:val="24"/>
        </w:rPr>
        <w:br/>
        <w:t>“Change Password” button. You are required to enter the existing password (Figure 5) for the user before you can enter a new password (Figure6).</w:t>
      </w:r>
    </w:p>
    <w:p w:rsidR="004707EE" w:rsidRDefault="004707EE" w:rsidP="00A16BB5">
      <w:pPr>
        <w:pStyle w:val="ListParagraph"/>
        <w:ind w:left="1080"/>
        <w:contextualSpacing w:val="0"/>
        <w:rPr>
          <w:rFonts w:ascii="Arial" w:hAnsi="Arial" w:cs="Arial"/>
        </w:rPr>
      </w:pPr>
    </w:p>
    <w:p w:rsidR="004707EE" w:rsidRPr="00635420" w:rsidRDefault="004707EE" w:rsidP="00A16BB5">
      <w:pPr>
        <w:pStyle w:val="ListParagraph"/>
        <w:ind w:left="1440" w:firstLine="720"/>
        <w:contextualSpacing w:val="0"/>
        <w:rPr>
          <w:b/>
        </w:rPr>
      </w:pPr>
      <w:r w:rsidRPr="00635420">
        <w:rPr>
          <w:b/>
        </w:rPr>
        <w:t>Figure 5</w:t>
      </w:r>
    </w:p>
    <w:p w:rsidR="004707EE" w:rsidRDefault="004707EE" w:rsidP="00A16BB5">
      <w:pPr>
        <w:pStyle w:val="ListParagraph"/>
        <w:ind w:left="0"/>
        <w:contextualSpacing w:val="0"/>
        <w:jc w:val="center"/>
        <w:rPr>
          <w:rFonts w:ascii="Arial" w:hAnsi="Arial" w:cs="Arial"/>
        </w:rPr>
      </w:pPr>
      <w:r>
        <w:rPr>
          <w:rFonts w:ascii="Arial" w:hAnsi="Arial" w:cs="Arial"/>
          <w:noProof/>
          <w:lang w:val="en-ZA" w:eastAsia="en-ZA"/>
        </w:rPr>
        <w:drawing>
          <wp:inline distT="0" distB="0" distL="0" distR="0">
            <wp:extent cx="3143250" cy="1819275"/>
            <wp:effectExtent l="19050" t="0" r="0" b="0"/>
            <wp:docPr id="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srcRect/>
                    <a:stretch>
                      <a:fillRect/>
                    </a:stretch>
                  </pic:blipFill>
                  <pic:spPr bwMode="auto">
                    <a:xfrm>
                      <a:off x="0" y="0"/>
                      <a:ext cx="3143250" cy="1819275"/>
                    </a:xfrm>
                    <a:prstGeom prst="rect">
                      <a:avLst/>
                    </a:prstGeom>
                    <a:noFill/>
                    <a:ln w="9525">
                      <a:noFill/>
                      <a:miter lim="800000"/>
                      <a:headEnd/>
                      <a:tailEnd/>
                    </a:ln>
                  </pic:spPr>
                </pic:pic>
              </a:graphicData>
            </a:graphic>
          </wp:inline>
        </w:drawing>
      </w:r>
    </w:p>
    <w:p w:rsidR="004707EE" w:rsidRDefault="004707EE" w:rsidP="00A16BB5">
      <w:pPr>
        <w:pStyle w:val="ListParagraph"/>
        <w:ind w:left="0"/>
        <w:contextualSpacing w:val="0"/>
        <w:rPr>
          <w:rFonts w:ascii="Arial" w:hAnsi="Arial" w:cs="Arial"/>
        </w:rPr>
      </w:pPr>
    </w:p>
    <w:p w:rsidR="004707EE" w:rsidRPr="007E7D74" w:rsidRDefault="004707EE" w:rsidP="007E7D74">
      <w:pPr>
        <w:keepNext/>
        <w:jc w:val="center"/>
        <w:rPr>
          <w:b/>
        </w:rPr>
      </w:pPr>
      <w:r w:rsidRPr="007E7D74">
        <w:rPr>
          <w:b/>
        </w:rPr>
        <w:lastRenderedPageBreak/>
        <w:t>Figure 6</w:t>
      </w:r>
    </w:p>
    <w:p w:rsidR="004707EE" w:rsidRDefault="004707EE" w:rsidP="00A16BB5">
      <w:pPr>
        <w:pStyle w:val="ListParagraph"/>
        <w:ind w:left="0"/>
        <w:contextualSpacing w:val="0"/>
        <w:jc w:val="center"/>
        <w:rPr>
          <w:rFonts w:ascii="Arial" w:hAnsi="Arial" w:cs="Arial"/>
          <w:b/>
        </w:rPr>
      </w:pPr>
      <w:r>
        <w:rPr>
          <w:rFonts w:ascii="Arial" w:hAnsi="Arial" w:cs="Arial"/>
          <w:b/>
          <w:noProof/>
          <w:lang w:val="en-ZA" w:eastAsia="en-ZA"/>
        </w:rPr>
        <w:drawing>
          <wp:inline distT="0" distB="0" distL="0" distR="0">
            <wp:extent cx="3143250" cy="1819275"/>
            <wp:effectExtent l="19050" t="0" r="0" b="0"/>
            <wp:docPr id="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srcRect/>
                    <a:stretch>
                      <a:fillRect/>
                    </a:stretch>
                  </pic:blipFill>
                  <pic:spPr bwMode="auto">
                    <a:xfrm>
                      <a:off x="0" y="0"/>
                      <a:ext cx="3143250" cy="1819275"/>
                    </a:xfrm>
                    <a:prstGeom prst="rect">
                      <a:avLst/>
                    </a:prstGeom>
                    <a:noFill/>
                    <a:ln w="9525">
                      <a:noFill/>
                      <a:miter lim="800000"/>
                      <a:headEnd/>
                      <a:tailEnd/>
                    </a:ln>
                  </pic:spPr>
                </pic:pic>
              </a:graphicData>
            </a:graphic>
          </wp:inline>
        </w:drawing>
      </w:r>
    </w:p>
    <w:p w:rsidR="004707EE" w:rsidRPr="00635420" w:rsidRDefault="004707EE" w:rsidP="00A16BB5">
      <w:pPr>
        <w:pStyle w:val="ListParagraph"/>
        <w:numPr>
          <w:ilvl w:val="0"/>
          <w:numId w:val="32"/>
        </w:numPr>
        <w:contextualSpacing w:val="0"/>
      </w:pPr>
      <w:r w:rsidRPr="00635420">
        <w:t xml:space="preserve">If you do not have </w:t>
      </w:r>
      <w:proofErr w:type="gramStart"/>
      <w:r w:rsidRPr="00635420">
        <w:t>a</w:t>
      </w:r>
      <w:proofErr w:type="gramEnd"/>
      <w:r w:rsidRPr="00635420">
        <w:t xml:space="preserve"> old password, or the user has forgotten their password, rather create a new user with a different first name for that user. </w:t>
      </w:r>
    </w:p>
    <w:p w:rsidR="004707EE" w:rsidRPr="00635420" w:rsidRDefault="004707EE" w:rsidP="00A16BB5">
      <w:pPr>
        <w:pStyle w:val="ListParagraph"/>
        <w:ind w:left="1080"/>
        <w:contextualSpacing w:val="0"/>
      </w:pPr>
      <w:r w:rsidRPr="00635420">
        <w:t>(Please do not enter same first name with a different password, “Invalid password errors will occur at “Login”).</w:t>
      </w:r>
    </w:p>
    <w:p w:rsidR="004707EE" w:rsidRPr="00E21B91" w:rsidRDefault="004707EE" w:rsidP="00A16BB5">
      <w:pPr>
        <w:rPr>
          <w:b/>
          <w:szCs w:val="24"/>
        </w:rPr>
      </w:pPr>
    </w:p>
    <w:sectPr w:rsidR="004707EE" w:rsidRPr="00E21B91" w:rsidSect="00E21B91">
      <w:headerReference w:type="even" r:id="rId160"/>
      <w:headerReference w:type="default" r:id="rId161"/>
      <w:headerReference w:type="first" r:id="rId162"/>
      <w:pgSz w:w="12240" w:h="15840" w:code="1"/>
      <w:pgMar w:top="709" w:right="1440" w:bottom="900" w:left="1440" w:header="720" w:footer="720" w:gutter="0"/>
      <w:paperSrc w:first="15" w:other="15"/>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Victor.Sumbi" w:date="2012-06-27T16:40:00Z" w:initials="vs">
    <w:p w:rsidR="00FE49EB" w:rsidRDefault="00FE49EB">
      <w:pPr>
        <w:pStyle w:val="CommentText"/>
      </w:pPr>
      <w:r>
        <w:rPr>
          <w:rStyle w:val="CommentReference"/>
        </w:rPr>
        <w:annotationRef/>
      </w:r>
      <w:r>
        <w:t>Is this still applicable with the automatic data transfer in place?</w:t>
      </w:r>
    </w:p>
  </w:comment>
  <w:comment w:id="6" w:author="Abraham Blom" w:date="2012-07-03T15:53:00Z" w:initials="AB">
    <w:p w:rsidR="00FE49EB" w:rsidRDefault="00FE49EB">
      <w:pPr>
        <w:pStyle w:val="CommentText"/>
      </w:pPr>
      <w:r>
        <w:rPr>
          <w:rStyle w:val="CommentReference"/>
        </w:rPr>
        <w:annotationRef/>
      </w:r>
      <w:r>
        <w:t>For the anti-virus software updates which is too big to transfer electronic</w:t>
      </w:r>
    </w:p>
  </w:comment>
  <w:comment w:id="34" w:author="eugburo" w:date="2012-08-04T17:10:00Z" w:initials="e">
    <w:p w:rsidR="00FE49EB" w:rsidRDefault="00FE49EB">
      <w:pPr>
        <w:pStyle w:val="CommentText"/>
      </w:pPr>
      <w:r>
        <w:rPr>
          <w:rStyle w:val="CommentReference"/>
        </w:rPr>
        <w:annotationRef/>
      </w:r>
      <w:r>
        <w:t xml:space="preserve">I </w:t>
      </w:r>
      <w:proofErr w:type="gramStart"/>
      <w:r>
        <w:t>think  we</w:t>
      </w:r>
      <w:proofErr w:type="gramEnd"/>
      <w:r>
        <w:t xml:space="preserve"> should be guided by the  SOP ..AMC of 2x the order interval which is 3 </w:t>
      </w:r>
      <w:proofErr w:type="gramStart"/>
      <w:r>
        <w:t>months .</w:t>
      </w:r>
      <w:proofErr w:type="gramEnd"/>
      <w:r>
        <w:t xml:space="preserve"> however due to storage space constraints  2 </w:t>
      </w:r>
      <w:proofErr w:type="spellStart"/>
      <w:r>
        <w:t>MoSH</w:t>
      </w:r>
      <w:proofErr w:type="spellEnd"/>
      <w:r>
        <w:t xml:space="preserve">  can be recommended one months of stock consumption as min. stock level may lead to stock out ( order interval is 6 weeks + </w:t>
      </w:r>
      <w:proofErr w:type="spellStart"/>
      <w:r>
        <w:t>leadtime</w:t>
      </w:r>
      <w:proofErr w:type="spellEnd"/>
      <w:r>
        <w:t xml:space="preserve"> ~ 10 days) need to be considered. </w:t>
      </w:r>
    </w:p>
  </w:comment>
  <w:comment w:id="39" w:author="eugburo" w:date="2012-08-04T16:36:00Z" w:initials="e">
    <w:p w:rsidR="00FE49EB" w:rsidRDefault="00FE49EB">
      <w:pPr>
        <w:pStyle w:val="CommentText"/>
      </w:pPr>
      <w:r>
        <w:rPr>
          <w:rStyle w:val="CommentReference"/>
        </w:rPr>
        <w:annotationRef/>
      </w:r>
      <w:r>
        <w:t>Breakages/damages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41BF" w:rsidRDefault="00E341BF">
      <w:r>
        <w:separator/>
      </w:r>
    </w:p>
  </w:endnote>
  <w:endnote w:type="continuationSeparator" w:id="0">
    <w:p w:rsidR="00E341BF" w:rsidRDefault="00E341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9EB" w:rsidRPr="00170B6D" w:rsidRDefault="00FE49EB" w:rsidP="00170B6D">
    <w:pPr>
      <w:pStyle w:val="Footer"/>
      <w:framePr w:wrap="around" w:vAnchor="text" w:hAnchor="margin" w:xAlign="center" w:y="1"/>
      <w:spacing w:before="120"/>
      <w:rPr>
        <w:rStyle w:val="PageNumber"/>
        <w:b/>
        <w:i/>
        <w:sz w:val="20"/>
      </w:rPr>
    </w:pPr>
    <w:r w:rsidRPr="00170B6D">
      <w:rPr>
        <w:rStyle w:val="PageNumber"/>
        <w:b/>
        <w:i/>
        <w:sz w:val="20"/>
      </w:rPr>
      <w:fldChar w:fldCharType="begin"/>
    </w:r>
    <w:r w:rsidRPr="00170B6D">
      <w:rPr>
        <w:rStyle w:val="PageNumber"/>
        <w:b/>
        <w:i/>
        <w:sz w:val="20"/>
      </w:rPr>
      <w:instrText xml:space="preserve">PAGE  </w:instrText>
    </w:r>
    <w:r w:rsidRPr="00170B6D">
      <w:rPr>
        <w:rStyle w:val="PageNumber"/>
        <w:b/>
        <w:i/>
        <w:sz w:val="20"/>
      </w:rPr>
      <w:fldChar w:fldCharType="separate"/>
    </w:r>
    <w:r>
      <w:rPr>
        <w:rStyle w:val="PageNumber"/>
        <w:b/>
        <w:i/>
        <w:noProof/>
        <w:sz w:val="20"/>
      </w:rPr>
      <w:t>ii</w:t>
    </w:r>
    <w:r w:rsidRPr="00170B6D">
      <w:rPr>
        <w:rStyle w:val="PageNumber"/>
        <w:b/>
        <w:i/>
        <w:sz w:val="20"/>
      </w:rPr>
      <w:fldChar w:fldCharType="end"/>
    </w:r>
  </w:p>
  <w:p w:rsidR="00FE49EB" w:rsidRDefault="00FE49EB" w:rsidP="00170B6D">
    <w:pPr>
      <w:pStyle w:val="Footer"/>
      <w:pBdr>
        <w:top w:val="single" w:sz="4" w:space="1" w:color="auto"/>
      </w:pBdr>
    </w:pPr>
    <w:r>
      <w:fldChar w:fldCharType="begin"/>
    </w:r>
    <w:r>
      <w:instrText xml:space="preserve"> USERADDRESS  \* MERGEFORMAT </w:instrTex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9EB" w:rsidRDefault="00FE49EB" w:rsidP="00170B6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rsidR="00FE49EB" w:rsidRDefault="00FE49E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9EB" w:rsidRDefault="00FE49EB" w:rsidP="00E40A2C">
    <w:pPr>
      <w:pStyle w:val="Footer"/>
    </w:pPr>
    <w:r>
      <w:fldChar w:fldCharType="begin"/>
    </w:r>
    <w:r>
      <w:instrText xml:space="preserve"> USERADDRESS  \* MERGEFORMAT </w:instrTex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9EB" w:rsidRPr="00170B6D" w:rsidRDefault="00FE49EB" w:rsidP="00170B6D">
    <w:pPr>
      <w:pStyle w:val="Footer"/>
      <w:framePr w:wrap="around" w:vAnchor="text" w:hAnchor="margin" w:xAlign="center" w:y="1"/>
      <w:spacing w:before="120"/>
      <w:rPr>
        <w:rStyle w:val="PageNumber"/>
        <w:b/>
        <w:i/>
        <w:sz w:val="20"/>
      </w:rPr>
    </w:pPr>
    <w:r w:rsidRPr="00170B6D">
      <w:rPr>
        <w:rStyle w:val="PageNumber"/>
        <w:b/>
        <w:i/>
        <w:sz w:val="20"/>
      </w:rPr>
      <w:fldChar w:fldCharType="begin"/>
    </w:r>
    <w:r w:rsidRPr="00170B6D">
      <w:rPr>
        <w:rStyle w:val="PageNumber"/>
        <w:b/>
        <w:i/>
        <w:sz w:val="20"/>
      </w:rPr>
      <w:instrText xml:space="preserve">PAGE  </w:instrText>
    </w:r>
    <w:r w:rsidRPr="00170B6D">
      <w:rPr>
        <w:rStyle w:val="PageNumber"/>
        <w:b/>
        <w:i/>
        <w:sz w:val="20"/>
      </w:rPr>
      <w:fldChar w:fldCharType="separate"/>
    </w:r>
    <w:r w:rsidR="00D361EE">
      <w:rPr>
        <w:rStyle w:val="PageNumber"/>
        <w:b/>
        <w:i/>
        <w:noProof/>
        <w:sz w:val="20"/>
      </w:rPr>
      <w:t>28</w:t>
    </w:r>
    <w:r w:rsidRPr="00170B6D">
      <w:rPr>
        <w:rStyle w:val="PageNumber"/>
        <w:b/>
        <w:i/>
        <w:sz w:val="20"/>
      </w:rPr>
      <w:fldChar w:fldCharType="end"/>
    </w:r>
  </w:p>
  <w:p w:rsidR="00FE49EB" w:rsidRDefault="00FE49EB" w:rsidP="00170B6D">
    <w:pPr>
      <w:pStyle w:val="Footer"/>
      <w:pBdr>
        <w:top w:val="single" w:sz="4" w:space="1" w:color="auto"/>
      </w:pBdr>
    </w:pPr>
    <w:r>
      <w:fldChar w:fldCharType="begin"/>
    </w:r>
    <w:r>
      <w:instrText xml:space="preserve"> USERADDRESS  \* MERGEFORMAT </w:instrTex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9EB" w:rsidRPr="00170B6D" w:rsidRDefault="00FE49EB" w:rsidP="00170B6D">
    <w:pPr>
      <w:pStyle w:val="Footer"/>
      <w:framePr w:wrap="around" w:vAnchor="text" w:hAnchor="margin" w:xAlign="center" w:y="1"/>
      <w:spacing w:before="120"/>
      <w:rPr>
        <w:rStyle w:val="PageNumber"/>
        <w:b/>
        <w:i/>
        <w:sz w:val="20"/>
      </w:rPr>
    </w:pPr>
    <w:r w:rsidRPr="00170B6D">
      <w:rPr>
        <w:rStyle w:val="PageNumber"/>
        <w:b/>
        <w:i/>
        <w:sz w:val="20"/>
      </w:rPr>
      <w:fldChar w:fldCharType="begin"/>
    </w:r>
    <w:r w:rsidRPr="00170B6D">
      <w:rPr>
        <w:rStyle w:val="PageNumber"/>
        <w:b/>
        <w:i/>
        <w:sz w:val="20"/>
      </w:rPr>
      <w:instrText xml:space="preserve">PAGE  </w:instrText>
    </w:r>
    <w:r w:rsidRPr="00170B6D">
      <w:rPr>
        <w:rStyle w:val="PageNumber"/>
        <w:b/>
        <w:i/>
        <w:sz w:val="20"/>
      </w:rPr>
      <w:fldChar w:fldCharType="separate"/>
    </w:r>
    <w:r>
      <w:rPr>
        <w:rStyle w:val="PageNumber"/>
        <w:b/>
        <w:i/>
        <w:noProof/>
        <w:sz w:val="20"/>
      </w:rPr>
      <w:t>52</w:t>
    </w:r>
    <w:r w:rsidRPr="00170B6D">
      <w:rPr>
        <w:rStyle w:val="PageNumber"/>
        <w:b/>
        <w:i/>
        <w:sz w:val="20"/>
      </w:rPr>
      <w:fldChar w:fldCharType="end"/>
    </w:r>
  </w:p>
  <w:p w:rsidR="00FE49EB" w:rsidRDefault="00FE49EB" w:rsidP="00170B6D">
    <w:pPr>
      <w:pStyle w:val="Footer"/>
      <w:pBdr>
        <w:top w:val="single" w:sz="4" w:space="1" w:color="auto"/>
      </w:pBdr>
    </w:pPr>
    <w:r>
      <w:fldChar w:fldCharType="begin"/>
    </w:r>
    <w:r>
      <w:instrText xml:space="preserve"> USERADDRESS  \* MERGEFORMAT </w:instrTex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4174897"/>
      <w:docPartObj>
        <w:docPartGallery w:val="Page Numbers (Bottom of Page)"/>
        <w:docPartUnique/>
      </w:docPartObj>
    </w:sdtPr>
    <w:sdtEndPr>
      <w:rPr>
        <w:i/>
        <w:noProof/>
        <w:sz w:val="20"/>
      </w:rPr>
    </w:sdtEndPr>
    <w:sdtContent>
      <w:p w:rsidR="00FE49EB" w:rsidRDefault="00FE49EB" w:rsidP="00066F10">
        <w:pPr>
          <w:pStyle w:val="Footer"/>
          <w:jc w:val="center"/>
        </w:pPr>
        <w:r w:rsidRPr="004707EE">
          <w:rPr>
            <w:i/>
            <w:sz w:val="20"/>
          </w:rPr>
          <w:fldChar w:fldCharType="begin"/>
        </w:r>
        <w:r w:rsidRPr="004707EE">
          <w:rPr>
            <w:i/>
            <w:sz w:val="20"/>
          </w:rPr>
          <w:instrText xml:space="preserve"> PAGE   \* MERGEFORMAT </w:instrText>
        </w:r>
        <w:r w:rsidRPr="004707EE">
          <w:rPr>
            <w:i/>
            <w:sz w:val="20"/>
          </w:rPr>
          <w:fldChar w:fldCharType="separate"/>
        </w:r>
        <w:r w:rsidR="00D361EE">
          <w:rPr>
            <w:i/>
            <w:noProof/>
            <w:sz w:val="20"/>
          </w:rPr>
          <w:t>29</w:t>
        </w:r>
        <w:r w:rsidRPr="004707EE">
          <w:rPr>
            <w:i/>
            <w:noProof/>
            <w:sz w:val="20"/>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41BF" w:rsidRDefault="00E341BF">
      <w:r>
        <w:separator/>
      </w:r>
    </w:p>
  </w:footnote>
  <w:footnote w:type="continuationSeparator" w:id="0">
    <w:p w:rsidR="00E341BF" w:rsidRDefault="00E341B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9EB" w:rsidRDefault="00FE49EB" w:rsidP="00170B6D">
    <w:pPr>
      <w:pStyle w:val="Header"/>
      <w:pBdr>
        <w:bottom w:val="single" w:sz="4" w:space="1" w:color="auto"/>
      </w:pBdr>
      <w:tabs>
        <w:tab w:val="clear" w:pos="8640"/>
        <w:tab w:val="right" w:pos="9360"/>
      </w:tabs>
      <w:jc w:val="center"/>
    </w:pPr>
    <w:proofErr w:type="spellStart"/>
    <w:r>
      <w:t>PharmaDisp</w:t>
    </w:r>
    <w:proofErr w:type="spellEnd"/>
    <w:r>
      <w:t>-ART DISPENSING TOOL USER’S GUIDE</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9EB" w:rsidRPr="003246E3" w:rsidRDefault="00FE49EB" w:rsidP="003246E3">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9EB" w:rsidRDefault="00FE49EB">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9EB" w:rsidRDefault="00FE49EB">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9EB" w:rsidRDefault="00FE49EB">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9EB" w:rsidRDefault="00FE49EB">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83</w:t>
    </w:r>
    <w:r>
      <w:rPr>
        <w:rStyle w:val="PageNumber"/>
      </w:rPr>
      <w:fldChar w:fldCharType="end"/>
    </w:r>
  </w:p>
  <w:p w:rsidR="00FE49EB" w:rsidRDefault="00FE49EB" w:rsidP="00F04064">
    <w:pPr>
      <w:pStyle w:val="Header"/>
      <w:pBdr>
        <w:bottom w:val="single" w:sz="4" w:space="1" w:color="auto"/>
      </w:pBd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9EB" w:rsidRDefault="00FE49EB">
    <w:pPr>
      <w:pStyle w:val="Header"/>
      <w:framePr w:wrap="around" w:vAnchor="text" w:hAnchor="margin" w:xAlign="outside" w:y="1"/>
      <w:rPr>
        <w:rStyle w:val="PageNumber"/>
      </w:rPr>
    </w:pPr>
  </w:p>
  <w:p w:rsidR="00FE49EB" w:rsidRDefault="00FE49EB">
    <w:pPr>
      <w:pStyle w:val="Header"/>
      <w:tabs>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9EB" w:rsidRDefault="00FE49EB">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iii</w:t>
    </w:r>
    <w:r>
      <w:rPr>
        <w:rStyle w:val="PageNumber"/>
      </w:rPr>
      <w:fldChar w:fldCharType="end"/>
    </w:r>
  </w:p>
  <w:p w:rsidR="00FE49EB" w:rsidRDefault="00FE49EB">
    <w:pPr>
      <w:pStyle w:val="Header"/>
      <w:pBdr>
        <w:bottom w:val="single" w:sz="4" w:space="1" w:color="auto"/>
      </w:pBdr>
    </w:pPr>
    <w:r>
      <w:t>Title of Report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9EB" w:rsidRDefault="00FE49EB" w:rsidP="00170B6D">
    <w:pPr>
      <w:pStyle w:val="Header"/>
      <w:ind w:right="36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9EB" w:rsidRDefault="00FE49E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9EB" w:rsidRDefault="00FE49E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9EB" w:rsidRDefault="00FE49EB">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9EB" w:rsidRPr="002258B7" w:rsidRDefault="00FE49EB" w:rsidP="002258B7">
    <w:pPr>
      <w:pStyle w:val="Header"/>
      <w:rPr>
        <w:sz w:val="16"/>
        <w:szCs w:val="16"/>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9EB" w:rsidRDefault="00FE49EB">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49EB" w:rsidRDefault="00FE49E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B1804"/>
    <w:multiLevelType w:val="hybridMultilevel"/>
    <w:tmpl w:val="8CB44BE2"/>
    <w:lvl w:ilvl="0" w:tplc="0809000F">
      <w:start w:val="1"/>
      <w:numFmt w:val="decimal"/>
      <w:lvlText w:val="%1."/>
      <w:lvlJc w:val="left"/>
      <w:pPr>
        <w:tabs>
          <w:tab w:val="num" w:pos="720"/>
        </w:tabs>
        <w:ind w:left="720" w:hanging="360"/>
      </w:pPr>
    </w:lvl>
    <w:lvl w:ilvl="1" w:tplc="08090017">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
    <w:nsid w:val="0CDA34C1"/>
    <w:multiLevelType w:val="hybridMultilevel"/>
    <w:tmpl w:val="20FA6CF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nsid w:val="0CE57146"/>
    <w:multiLevelType w:val="hybridMultilevel"/>
    <w:tmpl w:val="3F3427C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nsid w:val="0DEE0FF0"/>
    <w:multiLevelType w:val="hybridMultilevel"/>
    <w:tmpl w:val="336C1E54"/>
    <w:lvl w:ilvl="0" w:tplc="08090017">
      <w:start w:val="1"/>
      <w:numFmt w:val="lowerLetter"/>
      <w:lvlText w:val="%1)"/>
      <w:lvlJc w:val="left"/>
      <w:pPr>
        <w:tabs>
          <w:tab w:val="num" w:pos="1440"/>
        </w:tabs>
        <w:ind w:left="1440" w:hanging="360"/>
      </w:pPr>
    </w:lvl>
    <w:lvl w:ilvl="1" w:tplc="08090019" w:tentative="1">
      <w:start w:val="1"/>
      <w:numFmt w:val="lowerLetter"/>
      <w:lvlText w:val="%2."/>
      <w:lvlJc w:val="left"/>
      <w:pPr>
        <w:tabs>
          <w:tab w:val="num" w:pos="2160"/>
        </w:tabs>
        <w:ind w:left="2160" w:hanging="360"/>
      </w:pPr>
    </w:lvl>
    <w:lvl w:ilvl="2" w:tplc="0809001B" w:tentative="1">
      <w:start w:val="1"/>
      <w:numFmt w:val="lowerRoman"/>
      <w:lvlText w:val="%3."/>
      <w:lvlJc w:val="right"/>
      <w:pPr>
        <w:tabs>
          <w:tab w:val="num" w:pos="2880"/>
        </w:tabs>
        <w:ind w:left="2880" w:hanging="180"/>
      </w:pPr>
    </w:lvl>
    <w:lvl w:ilvl="3" w:tplc="0809000F" w:tentative="1">
      <w:start w:val="1"/>
      <w:numFmt w:val="decimal"/>
      <w:lvlText w:val="%4."/>
      <w:lvlJc w:val="left"/>
      <w:pPr>
        <w:tabs>
          <w:tab w:val="num" w:pos="3600"/>
        </w:tabs>
        <w:ind w:left="3600" w:hanging="360"/>
      </w:pPr>
    </w:lvl>
    <w:lvl w:ilvl="4" w:tplc="08090019" w:tentative="1">
      <w:start w:val="1"/>
      <w:numFmt w:val="lowerLetter"/>
      <w:lvlText w:val="%5."/>
      <w:lvlJc w:val="left"/>
      <w:pPr>
        <w:tabs>
          <w:tab w:val="num" w:pos="4320"/>
        </w:tabs>
        <w:ind w:left="4320" w:hanging="360"/>
      </w:pPr>
    </w:lvl>
    <w:lvl w:ilvl="5" w:tplc="0809001B" w:tentative="1">
      <w:start w:val="1"/>
      <w:numFmt w:val="lowerRoman"/>
      <w:lvlText w:val="%6."/>
      <w:lvlJc w:val="right"/>
      <w:pPr>
        <w:tabs>
          <w:tab w:val="num" w:pos="5040"/>
        </w:tabs>
        <w:ind w:left="5040" w:hanging="180"/>
      </w:pPr>
    </w:lvl>
    <w:lvl w:ilvl="6" w:tplc="0809000F" w:tentative="1">
      <w:start w:val="1"/>
      <w:numFmt w:val="decimal"/>
      <w:lvlText w:val="%7."/>
      <w:lvlJc w:val="left"/>
      <w:pPr>
        <w:tabs>
          <w:tab w:val="num" w:pos="5760"/>
        </w:tabs>
        <w:ind w:left="5760" w:hanging="360"/>
      </w:pPr>
    </w:lvl>
    <w:lvl w:ilvl="7" w:tplc="08090019" w:tentative="1">
      <w:start w:val="1"/>
      <w:numFmt w:val="lowerLetter"/>
      <w:lvlText w:val="%8."/>
      <w:lvlJc w:val="left"/>
      <w:pPr>
        <w:tabs>
          <w:tab w:val="num" w:pos="6480"/>
        </w:tabs>
        <w:ind w:left="6480" w:hanging="360"/>
      </w:pPr>
    </w:lvl>
    <w:lvl w:ilvl="8" w:tplc="0809001B" w:tentative="1">
      <w:start w:val="1"/>
      <w:numFmt w:val="lowerRoman"/>
      <w:lvlText w:val="%9."/>
      <w:lvlJc w:val="right"/>
      <w:pPr>
        <w:tabs>
          <w:tab w:val="num" w:pos="7200"/>
        </w:tabs>
        <w:ind w:left="7200" w:hanging="180"/>
      </w:pPr>
    </w:lvl>
  </w:abstractNum>
  <w:abstractNum w:abstractNumId="4">
    <w:nsid w:val="1235353B"/>
    <w:multiLevelType w:val="hybridMultilevel"/>
    <w:tmpl w:val="409612F0"/>
    <w:lvl w:ilvl="0" w:tplc="CD86249C">
      <w:start w:val="1"/>
      <w:numFmt w:val="lowerLetter"/>
      <w:lvlText w:val="%1)"/>
      <w:lvlJc w:val="left"/>
      <w:pPr>
        <w:tabs>
          <w:tab w:val="num" w:pos="1440"/>
        </w:tabs>
        <w:ind w:left="1440" w:hanging="360"/>
      </w:pPr>
      <w:rPr>
        <w:b w:val="0"/>
        <w:sz w:val="24"/>
        <w:szCs w:val="24"/>
      </w:rPr>
    </w:lvl>
    <w:lvl w:ilvl="1" w:tplc="08090019" w:tentative="1">
      <w:start w:val="1"/>
      <w:numFmt w:val="lowerLetter"/>
      <w:lvlText w:val="%2."/>
      <w:lvlJc w:val="left"/>
      <w:pPr>
        <w:tabs>
          <w:tab w:val="num" w:pos="2160"/>
        </w:tabs>
        <w:ind w:left="2160" w:hanging="360"/>
      </w:pPr>
    </w:lvl>
    <w:lvl w:ilvl="2" w:tplc="0809001B" w:tentative="1">
      <w:start w:val="1"/>
      <w:numFmt w:val="lowerRoman"/>
      <w:lvlText w:val="%3."/>
      <w:lvlJc w:val="right"/>
      <w:pPr>
        <w:tabs>
          <w:tab w:val="num" w:pos="2880"/>
        </w:tabs>
        <w:ind w:left="2880" w:hanging="180"/>
      </w:pPr>
    </w:lvl>
    <w:lvl w:ilvl="3" w:tplc="0809000F" w:tentative="1">
      <w:start w:val="1"/>
      <w:numFmt w:val="decimal"/>
      <w:lvlText w:val="%4."/>
      <w:lvlJc w:val="left"/>
      <w:pPr>
        <w:tabs>
          <w:tab w:val="num" w:pos="3600"/>
        </w:tabs>
        <w:ind w:left="3600" w:hanging="360"/>
      </w:pPr>
    </w:lvl>
    <w:lvl w:ilvl="4" w:tplc="08090019" w:tentative="1">
      <w:start w:val="1"/>
      <w:numFmt w:val="lowerLetter"/>
      <w:lvlText w:val="%5."/>
      <w:lvlJc w:val="left"/>
      <w:pPr>
        <w:tabs>
          <w:tab w:val="num" w:pos="4320"/>
        </w:tabs>
        <w:ind w:left="4320" w:hanging="360"/>
      </w:pPr>
    </w:lvl>
    <w:lvl w:ilvl="5" w:tplc="0809001B" w:tentative="1">
      <w:start w:val="1"/>
      <w:numFmt w:val="lowerRoman"/>
      <w:lvlText w:val="%6."/>
      <w:lvlJc w:val="right"/>
      <w:pPr>
        <w:tabs>
          <w:tab w:val="num" w:pos="5040"/>
        </w:tabs>
        <w:ind w:left="5040" w:hanging="180"/>
      </w:pPr>
    </w:lvl>
    <w:lvl w:ilvl="6" w:tplc="0809000F" w:tentative="1">
      <w:start w:val="1"/>
      <w:numFmt w:val="decimal"/>
      <w:lvlText w:val="%7."/>
      <w:lvlJc w:val="left"/>
      <w:pPr>
        <w:tabs>
          <w:tab w:val="num" w:pos="5760"/>
        </w:tabs>
        <w:ind w:left="5760" w:hanging="360"/>
      </w:pPr>
    </w:lvl>
    <w:lvl w:ilvl="7" w:tplc="08090019" w:tentative="1">
      <w:start w:val="1"/>
      <w:numFmt w:val="lowerLetter"/>
      <w:lvlText w:val="%8."/>
      <w:lvlJc w:val="left"/>
      <w:pPr>
        <w:tabs>
          <w:tab w:val="num" w:pos="6480"/>
        </w:tabs>
        <w:ind w:left="6480" w:hanging="360"/>
      </w:pPr>
    </w:lvl>
    <w:lvl w:ilvl="8" w:tplc="0809001B" w:tentative="1">
      <w:start w:val="1"/>
      <w:numFmt w:val="lowerRoman"/>
      <w:lvlText w:val="%9."/>
      <w:lvlJc w:val="right"/>
      <w:pPr>
        <w:tabs>
          <w:tab w:val="num" w:pos="7200"/>
        </w:tabs>
        <w:ind w:left="7200" w:hanging="180"/>
      </w:pPr>
    </w:lvl>
  </w:abstractNum>
  <w:abstractNum w:abstractNumId="5">
    <w:nsid w:val="19E1001B"/>
    <w:multiLevelType w:val="hybridMultilevel"/>
    <w:tmpl w:val="38B03930"/>
    <w:lvl w:ilvl="0" w:tplc="1C090017">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nsid w:val="1C7D18FC"/>
    <w:multiLevelType w:val="hybridMultilevel"/>
    <w:tmpl w:val="D17E57AA"/>
    <w:lvl w:ilvl="0" w:tplc="08090017">
      <w:start w:val="1"/>
      <w:numFmt w:val="lowerLetter"/>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
    <w:nsid w:val="1DA92172"/>
    <w:multiLevelType w:val="hybridMultilevel"/>
    <w:tmpl w:val="C5281E3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nsid w:val="1E9C042E"/>
    <w:multiLevelType w:val="hybridMultilevel"/>
    <w:tmpl w:val="4E00DDB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nsid w:val="21CC3BDB"/>
    <w:multiLevelType w:val="hybridMultilevel"/>
    <w:tmpl w:val="EF24F470"/>
    <w:lvl w:ilvl="0" w:tplc="37BC8FDA">
      <w:start w:val="1"/>
      <w:numFmt w:val="decimal"/>
      <w:lvlText w:val="%1."/>
      <w:lvlJc w:val="left"/>
      <w:pPr>
        <w:ind w:left="720" w:hanging="360"/>
      </w:pPr>
      <w:rPr>
        <w:rFonts w:hint="default"/>
        <w:b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nsid w:val="21ED2F5C"/>
    <w:multiLevelType w:val="hybridMultilevel"/>
    <w:tmpl w:val="1FC40EF2"/>
    <w:lvl w:ilvl="0" w:tplc="04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
    <w:nsid w:val="22FE283C"/>
    <w:multiLevelType w:val="hybridMultilevel"/>
    <w:tmpl w:val="8CB44BE2"/>
    <w:lvl w:ilvl="0" w:tplc="0809000F">
      <w:start w:val="1"/>
      <w:numFmt w:val="decimal"/>
      <w:lvlText w:val="%1."/>
      <w:lvlJc w:val="left"/>
      <w:pPr>
        <w:tabs>
          <w:tab w:val="num" w:pos="720"/>
        </w:tabs>
        <w:ind w:left="720" w:hanging="360"/>
      </w:pPr>
    </w:lvl>
    <w:lvl w:ilvl="1" w:tplc="08090017">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2">
    <w:nsid w:val="24382BF7"/>
    <w:multiLevelType w:val="hybridMultilevel"/>
    <w:tmpl w:val="397E14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4847D5"/>
    <w:multiLevelType w:val="hybridMultilevel"/>
    <w:tmpl w:val="2D266186"/>
    <w:lvl w:ilvl="0" w:tplc="C8C4A670">
      <w:start w:val="1"/>
      <w:numFmt w:val="lowerLetter"/>
      <w:lvlText w:val="%1)"/>
      <w:lvlJc w:val="left"/>
      <w:pPr>
        <w:tabs>
          <w:tab w:val="num" w:pos="717"/>
        </w:tabs>
        <w:ind w:left="717" w:hanging="360"/>
      </w:pPr>
      <w:rPr>
        <w:color w:val="auto"/>
      </w:rPr>
    </w:lvl>
    <w:lvl w:ilvl="1" w:tplc="08090019" w:tentative="1">
      <w:start w:val="1"/>
      <w:numFmt w:val="lowerLetter"/>
      <w:lvlText w:val="%2."/>
      <w:lvlJc w:val="left"/>
      <w:pPr>
        <w:tabs>
          <w:tab w:val="num" w:pos="1437"/>
        </w:tabs>
        <w:ind w:left="1437" w:hanging="360"/>
      </w:pPr>
    </w:lvl>
    <w:lvl w:ilvl="2" w:tplc="0809001B" w:tentative="1">
      <w:start w:val="1"/>
      <w:numFmt w:val="lowerRoman"/>
      <w:lvlText w:val="%3."/>
      <w:lvlJc w:val="right"/>
      <w:pPr>
        <w:tabs>
          <w:tab w:val="num" w:pos="2157"/>
        </w:tabs>
        <w:ind w:left="2157" w:hanging="180"/>
      </w:pPr>
    </w:lvl>
    <w:lvl w:ilvl="3" w:tplc="0809000F" w:tentative="1">
      <w:start w:val="1"/>
      <w:numFmt w:val="decimal"/>
      <w:lvlText w:val="%4."/>
      <w:lvlJc w:val="left"/>
      <w:pPr>
        <w:tabs>
          <w:tab w:val="num" w:pos="2877"/>
        </w:tabs>
        <w:ind w:left="2877" w:hanging="360"/>
      </w:pPr>
    </w:lvl>
    <w:lvl w:ilvl="4" w:tplc="08090019" w:tentative="1">
      <w:start w:val="1"/>
      <w:numFmt w:val="lowerLetter"/>
      <w:lvlText w:val="%5."/>
      <w:lvlJc w:val="left"/>
      <w:pPr>
        <w:tabs>
          <w:tab w:val="num" w:pos="3597"/>
        </w:tabs>
        <w:ind w:left="3597" w:hanging="360"/>
      </w:pPr>
    </w:lvl>
    <w:lvl w:ilvl="5" w:tplc="0809001B" w:tentative="1">
      <w:start w:val="1"/>
      <w:numFmt w:val="lowerRoman"/>
      <w:lvlText w:val="%6."/>
      <w:lvlJc w:val="right"/>
      <w:pPr>
        <w:tabs>
          <w:tab w:val="num" w:pos="4317"/>
        </w:tabs>
        <w:ind w:left="4317" w:hanging="180"/>
      </w:pPr>
    </w:lvl>
    <w:lvl w:ilvl="6" w:tplc="0809000F" w:tentative="1">
      <w:start w:val="1"/>
      <w:numFmt w:val="decimal"/>
      <w:lvlText w:val="%7."/>
      <w:lvlJc w:val="left"/>
      <w:pPr>
        <w:tabs>
          <w:tab w:val="num" w:pos="5037"/>
        </w:tabs>
        <w:ind w:left="5037" w:hanging="360"/>
      </w:pPr>
    </w:lvl>
    <w:lvl w:ilvl="7" w:tplc="08090019" w:tentative="1">
      <w:start w:val="1"/>
      <w:numFmt w:val="lowerLetter"/>
      <w:lvlText w:val="%8."/>
      <w:lvlJc w:val="left"/>
      <w:pPr>
        <w:tabs>
          <w:tab w:val="num" w:pos="5757"/>
        </w:tabs>
        <w:ind w:left="5757" w:hanging="360"/>
      </w:pPr>
    </w:lvl>
    <w:lvl w:ilvl="8" w:tplc="0809001B" w:tentative="1">
      <w:start w:val="1"/>
      <w:numFmt w:val="lowerRoman"/>
      <w:lvlText w:val="%9."/>
      <w:lvlJc w:val="right"/>
      <w:pPr>
        <w:tabs>
          <w:tab w:val="num" w:pos="6477"/>
        </w:tabs>
        <w:ind w:left="6477" w:hanging="180"/>
      </w:pPr>
    </w:lvl>
  </w:abstractNum>
  <w:abstractNum w:abstractNumId="14">
    <w:nsid w:val="2B7C6025"/>
    <w:multiLevelType w:val="hybridMultilevel"/>
    <w:tmpl w:val="6D6C5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D161D4"/>
    <w:multiLevelType w:val="hybridMultilevel"/>
    <w:tmpl w:val="7C4E2334"/>
    <w:lvl w:ilvl="0" w:tplc="CF34A460">
      <w:start w:val="1"/>
      <w:numFmt w:val="decimal"/>
      <w:lvlText w:val="%1."/>
      <w:lvlJc w:val="left"/>
      <w:pPr>
        <w:ind w:left="1665" w:hanging="585"/>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6">
    <w:nsid w:val="2EBA5171"/>
    <w:multiLevelType w:val="multilevel"/>
    <w:tmpl w:val="02FA9D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39CC00BC"/>
    <w:multiLevelType w:val="hybridMultilevel"/>
    <w:tmpl w:val="A762EC26"/>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nsid w:val="3BD818FE"/>
    <w:multiLevelType w:val="hybridMultilevel"/>
    <w:tmpl w:val="E72E4B4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E797963"/>
    <w:multiLevelType w:val="hybridMultilevel"/>
    <w:tmpl w:val="1AF22362"/>
    <w:lvl w:ilvl="0" w:tplc="0809000B">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nsid w:val="49A6325A"/>
    <w:multiLevelType w:val="hybridMultilevel"/>
    <w:tmpl w:val="2466A19A"/>
    <w:lvl w:ilvl="0" w:tplc="4F7A829C">
      <w:start w:val="1"/>
      <w:numFmt w:val="lowerLetter"/>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21">
    <w:nsid w:val="4C7970AD"/>
    <w:multiLevelType w:val="hybridMultilevel"/>
    <w:tmpl w:val="59105374"/>
    <w:lvl w:ilvl="0" w:tplc="1C09000F">
      <w:start w:val="1"/>
      <w:numFmt w:val="decimal"/>
      <w:lvlText w:val="%1."/>
      <w:lvlJc w:val="left"/>
      <w:pPr>
        <w:ind w:left="720" w:hanging="360"/>
      </w:pPr>
    </w:lvl>
    <w:lvl w:ilvl="1" w:tplc="1C090019">
      <w:start w:val="1"/>
      <w:numFmt w:val="decimal"/>
      <w:lvlText w:val="%2."/>
      <w:lvlJc w:val="left"/>
      <w:pPr>
        <w:tabs>
          <w:tab w:val="num" w:pos="1440"/>
        </w:tabs>
        <w:ind w:left="1440" w:hanging="360"/>
      </w:pPr>
    </w:lvl>
    <w:lvl w:ilvl="2" w:tplc="1C09001B">
      <w:start w:val="1"/>
      <w:numFmt w:val="decimal"/>
      <w:lvlText w:val="%3."/>
      <w:lvlJc w:val="left"/>
      <w:pPr>
        <w:tabs>
          <w:tab w:val="num" w:pos="2160"/>
        </w:tabs>
        <w:ind w:left="2160" w:hanging="360"/>
      </w:pPr>
    </w:lvl>
    <w:lvl w:ilvl="3" w:tplc="1C09000F">
      <w:start w:val="1"/>
      <w:numFmt w:val="decimal"/>
      <w:lvlText w:val="%4."/>
      <w:lvlJc w:val="left"/>
      <w:pPr>
        <w:tabs>
          <w:tab w:val="num" w:pos="2880"/>
        </w:tabs>
        <w:ind w:left="2880" w:hanging="360"/>
      </w:pPr>
    </w:lvl>
    <w:lvl w:ilvl="4" w:tplc="1C090019">
      <w:start w:val="1"/>
      <w:numFmt w:val="decimal"/>
      <w:lvlText w:val="%5."/>
      <w:lvlJc w:val="left"/>
      <w:pPr>
        <w:tabs>
          <w:tab w:val="num" w:pos="3600"/>
        </w:tabs>
        <w:ind w:left="3600" w:hanging="360"/>
      </w:pPr>
    </w:lvl>
    <w:lvl w:ilvl="5" w:tplc="1C09001B">
      <w:start w:val="1"/>
      <w:numFmt w:val="decimal"/>
      <w:lvlText w:val="%6."/>
      <w:lvlJc w:val="left"/>
      <w:pPr>
        <w:tabs>
          <w:tab w:val="num" w:pos="4320"/>
        </w:tabs>
        <w:ind w:left="4320" w:hanging="360"/>
      </w:pPr>
    </w:lvl>
    <w:lvl w:ilvl="6" w:tplc="1C09000F">
      <w:start w:val="1"/>
      <w:numFmt w:val="decimal"/>
      <w:lvlText w:val="%7."/>
      <w:lvlJc w:val="left"/>
      <w:pPr>
        <w:tabs>
          <w:tab w:val="num" w:pos="5040"/>
        </w:tabs>
        <w:ind w:left="5040" w:hanging="360"/>
      </w:pPr>
    </w:lvl>
    <w:lvl w:ilvl="7" w:tplc="1C090019">
      <w:start w:val="1"/>
      <w:numFmt w:val="decimal"/>
      <w:lvlText w:val="%8."/>
      <w:lvlJc w:val="left"/>
      <w:pPr>
        <w:tabs>
          <w:tab w:val="num" w:pos="5760"/>
        </w:tabs>
        <w:ind w:left="5760" w:hanging="360"/>
      </w:pPr>
    </w:lvl>
    <w:lvl w:ilvl="8" w:tplc="1C09001B">
      <w:start w:val="1"/>
      <w:numFmt w:val="decimal"/>
      <w:lvlText w:val="%9."/>
      <w:lvlJc w:val="left"/>
      <w:pPr>
        <w:tabs>
          <w:tab w:val="num" w:pos="6480"/>
        </w:tabs>
        <w:ind w:left="6480" w:hanging="360"/>
      </w:pPr>
    </w:lvl>
  </w:abstractNum>
  <w:abstractNum w:abstractNumId="22">
    <w:nsid w:val="4CFB0393"/>
    <w:multiLevelType w:val="hybridMultilevel"/>
    <w:tmpl w:val="A3AA24CC"/>
    <w:lvl w:ilvl="0" w:tplc="04090001">
      <w:start w:val="1"/>
      <w:numFmt w:val="bullet"/>
      <w:lvlText w:val=""/>
      <w:lvlJc w:val="left"/>
      <w:pPr>
        <w:tabs>
          <w:tab w:val="num" w:pos="720"/>
        </w:tabs>
        <w:ind w:left="720" w:hanging="360"/>
      </w:pPr>
      <w:rPr>
        <w:rFonts w:ascii="Symbol" w:hAnsi="Symbol" w:hint="default"/>
      </w:rPr>
    </w:lvl>
    <w:lvl w:ilvl="1" w:tplc="08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DDA7450"/>
    <w:multiLevelType w:val="hybridMultilevel"/>
    <w:tmpl w:val="F9C49492"/>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4">
    <w:nsid w:val="566F37AD"/>
    <w:multiLevelType w:val="hybridMultilevel"/>
    <w:tmpl w:val="55FC3084"/>
    <w:lvl w:ilvl="0" w:tplc="80EC666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89476B3"/>
    <w:multiLevelType w:val="hybridMultilevel"/>
    <w:tmpl w:val="D59C6F36"/>
    <w:lvl w:ilvl="0" w:tplc="1C090017">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nsid w:val="58FA26BC"/>
    <w:multiLevelType w:val="hybridMultilevel"/>
    <w:tmpl w:val="6DFCE078"/>
    <w:lvl w:ilvl="0" w:tplc="0809000B">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7">
    <w:nsid w:val="5BE104EF"/>
    <w:multiLevelType w:val="hybridMultilevel"/>
    <w:tmpl w:val="ACA4AC6C"/>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nsid w:val="636D18AF"/>
    <w:multiLevelType w:val="hybridMultilevel"/>
    <w:tmpl w:val="B5561586"/>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nsid w:val="66DA04F3"/>
    <w:multiLevelType w:val="hybridMultilevel"/>
    <w:tmpl w:val="FCCE2116"/>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0">
    <w:nsid w:val="6D2B5491"/>
    <w:multiLevelType w:val="hybridMultilevel"/>
    <w:tmpl w:val="F918A19E"/>
    <w:lvl w:ilvl="0" w:tplc="0809000B">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1">
    <w:nsid w:val="6E54691B"/>
    <w:multiLevelType w:val="hybridMultilevel"/>
    <w:tmpl w:val="95E8810E"/>
    <w:lvl w:ilvl="0" w:tplc="5734D666">
      <w:start w:val="1"/>
      <w:numFmt w:val="lowerLetter"/>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32">
    <w:nsid w:val="71E95B00"/>
    <w:multiLevelType w:val="hybridMultilevel"/>
    <w:tmpl w:val="0ADE2F9C"/>
    <w:lvl w:ilvl="0" w:tplc="08090017">
      <w:start w:val="1"/>
      <w:numFmt w:val="lowerLetter"/>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3">
    <w:nsid w:val="72F2038D"/>
    <w:multiLevelType w:val="hybridMultilevel"/>
    <w:tmpl w:val="E5965BB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nsid w:val="731D6516"/>
    <w:multiLevelType w:val="hybridMultilevel"/>
    <w:tmpl w:val="2D266186"/>
    <w:lvl w:ilvl="0" w:tplc="C8C4A670">
      <w:start w:val="1"/>
      <w:numFmt w:val="lowerLetter"/>
      <w:lvlText w:val="%1)"/>
      <w:lvlJc w:val="left"/>
      <w:pPr>
        <w:tabs>
          <w:tab w:val="num" w:pos="717"/>
        </w:tabs>
        <w:ind w:left="717" w:hanging="360"/>
      </w:pPr>
      <w:rPr>
        <w:color w:val="auto"/>
      </w:rPr>
    </w:lvl>
    <w:lvl w:ilvl="1" w:tplc="08090019" w:tentative="1">
      <w:start w:val="1"/>
      <w:numFmt w:val="lowerLetter"/>
      <w:lvlText w:val="%2."/>
      <w:lvlJc w:val="left"/>
      <w:pPr>
        <w:tabs>
          <w:tab w:val="num" w:pos="1437"/>
        </w:tabs>
        <w:ind w:left="1437" w:hanging="360"/>
      </w:pPr>
    </w:lvl>
    <w:lvl w:ilvl="2" w:tplc="0809001B" w:tentative="1">
      <w:start w:val="1"/>
      <w:numFmt w:val="lowerRoman"/>
      <w:lvlText w:val="%3."/>
      <w:lvlJc w:val="right"/>
      <w:pPr>
        <w:tabs>
          <w:tab w:val="num" w:pos="2157"/>
        </w:tabs>
        <w:ind w:left="2157" w:hanging="180"/>
      </w:pPr>
    </w:lvl>
    <w:lvl w:ilvl="3" w:tplc="0809000F" w:tentative="1">
      <w:start w:val="1"/>
      <w:numFmt w:val="decimal"/>
      <w:lvlText w:val="%4."/>
      <w:lvlJc w:val="left"/>
      <w:pPr>
        <w:tabs>
          <w:tab w:val="num" w:pos="2877"/>
        </w:tabs>
        <w:ind w:left="2877" w:hanging="360"/>
      </w:pPr>
    </w:lvl>
    <w:lvl w:ilvl="4" w:tplc="08090019" w:tentative="1">
      <w:start w:val="1"/>
      <w:numFmt w:val="lowerLetter"/>
      <w:lvlText w:val="%5."/>
      <w:lvlJc w:val="left"/>
      <w:pPr>
        <w:tabs>
          <w:tab w:val="num" w:pos="3597"/>
        </w:tabs>
        <w:ind w:left="3597" w:hanging="360"/>
      </w:pPr>
    </w:lvl>
    <w:lvl w:ilvl="5" w:tplc="0809001B" w:tentative="1">
      <w:start w:val="1"/>
      <w:numFmt w:val="lowerRoman"/>
      <w:lvlText w:val="%6."/>
      <w:lvlJc w:val="right"/>
      <w:pPr>
        <w:tabs>
          <w:tab w:val="num" w:pos="4317"/>
        </w:tabs>
        <w:ind w:left="4317" w:hanging="180"/>
      </w:pPr>
    </w:lvl>
    <w:lvl w:ilvl="6" w:tplc="0809000F" w:tentative="1">
      <w:start w:val="1"/>
      <w:numFmt w:val="decimal"/>
      <w:lvlText w:val="%7."/>
      <w:lvlJc w:val="left"/>
      <w:pPr>
        <w:tabs>
          <w:tab w:val="num" w:pos="5037"/>
        </w:tabs>
        <w:ind w:left="5037" w:hanging="360"/>
      </w:pPr>
    </w:lvl>
    <w:lvl w:ilvl="7" w:tplc="08090019" w:tentative="1">
      <w:start w:val="1"/>
      <w:numFmt w:val="lowerLetter"/>
      <w:lvlText w:val="%8."/>
      <w:lvlJc w:val="left"/>
      <w:pPr>
        <w:tabs>
          <w:tab w:val="num" w:pos="5757"/>
        </w:tabs>
        <w:ind w:left="5757" w:hanging="360"/>
      </w:pPr>
    </w:lvl>
    <w:lvl w:ilvl="8" w:tplc="0809001B" w:tentative="1">
      <w:start w:val="1"/>
      <w:numFmt w:val="lowerRoman"/>
      <w:lvlText w:val="%9."/>
      <w:lvlJc w:val="right"/>
      <w:pPr>
        <w:tabs>
          <w:tab w:val="num" w:pos="6477"/>
        </w:tabs>
        <w:ind w:left="6477" w:hanging="180"/>
      </w:pPr>
    </w:lvl>
  </w:abstractNum>
  <w:abstractNum w:abstractNumId="35">
    <w:nsid w:val="738E6763"/>
    <w:multiLevelType w:val="hybridMultilevel"/>
    <w:tmpl w:val="08B0A9E0"/>
    <w:lvl w:ilvl="0" w:tplc="08090017">
      <w:start w:val="1"/>
      <w:numFmt w:val="lowerLetter"/>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6">
    <w:nsid w:val="756338C2"/>
    <w:multiLevelType w:val="hybridMultilevel"/>
    <w:tmpl w:val="F0021CB6"/>
    <w:lvl w:ilvl="0" w:tplc="08090001">
      <w:start w:val="1"/>
      <w:numFmt w:val="bullet"/>
      <w:lvlText w:val=""/>
      <w:lvlJc w:val="left"/>
      <w:pPr>
        <w:tabs>
          <w:tab w:val="num" w:pos="1440"/>
        </w:tabs>
        <w:ind w:left="1440" w:hanging="360"/>
      </w:pPr>
      <w:rPr>
        <w:rFonts w:ascii="Symbol" w:hAnsi="Symbol" w:hint="default"/>
      </w:rPr>
    </w:lvl>
    <w:lvl w:ilvl="1" w:tplc="0809000F">
      <w:start w:val="1"/>
      <w:numFmt w:val="decimal"/>
      <w:lvlText w:val="%2."/>
      <w:lvlJc w:val="left"/>
      <w:pPr>
        <w:tabs>
          <w:tab w:val="num" w:pos="2160"/>
        </w:tabs>
        <w:ind w:left="2160" w:hanging="360"/>
      </w:pPr>
      <w:rPr>
        <w:rFonts w:hint="default"/>
      </w:rPr>
    </w:lvl>
    <w:lvl w:ilvl="2" w:tplc="08090005" w:tentative="1">
      <w:start w:val="1"/>
      <w:numFmt w:val="bullet"/>
      <w:lvlText w:val=""/>
      <w:lvlJc w:val="left"/>
      <w:pPr>
        <w:tabs>
          <w:tab w:val="num" w:pos="2880"/>
        </w:tabs>
        <w:ind w:left="2880" w:hanging="360"/>
      </w:pPr>
      <w:rPr>
        <w:rFonts w:ascii="Wingdings" w:hAnsi="Wingdings" w:hint="default"/>
      </w:rPr>
    </w:lvl>
    <w:lvl w:ilvl="3" w:tplc="08090001" w:tentative="1">
      <w:start w:val="1"/>
      <w:numFmt w:val="bullet"/>
      <w:lvlText w:val=""/>
      <w:lvlJc w:val="left"/>
      <w:pPr>
        <w:tabs>
          <w:tab w:val="num" w:pos="3600"/>
        </w:tabs>
        <w:ind w:left="3600" w:hanging="360"/>
      </w:pPr>
      <w:rPr>
        <w:rFonts w:ascii="Symbol" w:hAnsi="Symbol" w:hint="default"/>
      </w:rPr>
    </w:lvl>
    <w:lvl w:ilvl="4" w:tplc="08090003" w:tentative="1">
      <w:start w:val="1"/>
      <w:numFmt w:val="bullet"/>
      <w:lvlText w:val="o"/>
      <w:lvlJc w:val="left"/>
      <w:pPr>
        <w:tabs>
          <w:tab w:val="num" w:pos="4320"/>
        </w:tabs>
        <w:ind w:left="4320" w:hanging="360"/>
      </w:pPr>
      <w:rPr>
        <w:rFonts w:ascii="Courier New" w:hAnsi="Courier New" w:cs="Courier New" w:hint="default"/>
      </w:rPr>
    </w:lvl>
    <w:lvl w:ilvl="5" w:tplc="08090005" w:tentative="1">
      <w:start w:val="1"/>
      <w:numFmt w:val="bullet"/>
      <w:lvlText w:val=""/>
      <w:lvlJc w:val="left"/>
      <w:pPr>
        <w:tabs>
          <w:tab w:val="num" w:pos="5040"/>
        </w:tabs>
        <w:ind w:left="5040" w:hanging="360"/>
      </w:pPr>
      <w:rPr>
        <w:rFonts w:ascii="Wingdings" w:hAnsi="Wingdings" w:hint="default"/>
      </w:rPr>
    </w:lvl>
    <w:lvl w:ilvl="6" w:tplc="08090001" w:tentative="1">
      <w:start w:val="1"/>
      <w:numFmt w:val="bullet"/>
      <w:lvlText w:val=""/>
      <w:lvlJc w:val="left"/>
      <w:pPr>
        <w:tabs>
          <w:tab w:val="num" w:pos="5760"/>
        </w:tabs>
        <w:ind w:left="5760" w:hanging="360"/>
      </w:pPr>
      <w:rPr>
        <w:rFonts w:ascii="Symbol" w:hAnsi="Symbol" w:hint="default"/>
      </w:rPr>
    </w:lvl>
    <w:lvl w:ilvl="7" w:tplc="08090003" w:tentative="1">
      <w:start w:val="1"/>
      <w:numFmt w:val="bullet"/>
      <w:lvlText w:val="o"/>
      <w:lvlJc w:val="left"/>
      <w:pPr>
        <w:tabs>
          <w:tab w:val="num" w:pos="6480"/>
        </w:tabs>
        <w:ind w:left="6480" w:hanging="360"/>
      </w:pPr>
      <w:rPr>
        <w:rFonts w:ascii="Courier New" w:hAnsi="Courier New" w:cs="Courier New" w:hint="default"/>
      </w:rPr>
    </w:lvl>
    <w:lvl w:ilvl="8" w:tplc="08090005" w:tentative="1">
      <w:start w:val="1"/>
      <w:numFmt w:val="bullet"/>
      <w:lvlText w:val=""/>
      <w:lvlJc w:val="left"/>
      <w:pPr>
        <w:tabs>
          <w:tab w:val="num" w:pos="7200"/>
        </w:tabs>
        <w:ind w:left="7200" w:hanging="360"/>
      </w:pPr>
      <w:rPr>
        <w:rFonts w:ascii="Wingdings" w:hAnsi="Wingdings" w:hint="default"/>
      </w:rPr>
    </w:lvl>
  </w:abstractNum>
  <w:abstractNum w:abstractNumId="37">
    <w:nsid w:val="7B6B0406"/>
    <w:multiLevelType w:val="hybridMultilevel"/>
    <w:tmpl w:val="06A65EBC"/>
    <w:lvl w:ilvl="0" w:tplc="0809000F">
      <w:start w:val="1"/>
      <w:numFmt w:val="decimal"/>
      <w:lvlText w:val="%1."/>
      <w:lvlJc w:val="left"/>
      <w:pPr>
        <w:tabs>
          <w:tab w:val="num" w:pos="644"/>
        </w:tabs>
        <w:ind w:left="644"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8">
    <w:nsid w:val="7E414F96"/>
    <w:multiLevelType w:val="hybridMultilevel"/>
    <w:tmpl w:val="92AA31EC"/>
    <w:lvl w:ilvl="0" w:tplc="1C090017">
      <w:start w:val="1"/>
      <w:numFmt w:val="lowerLetter"/>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39">
    <w:nsid w:val="7E7C3E62"/>
    <w:multiLevelType w:val="hybridMultilevel"/>
    <w:tmpl w:val="E3363932"/>
    <w:lvl w:ilvl="0" w:tplc="0650A4C6">
      <w:start w:val="1"/>
      <w:numFmt w:val="lowerLetter"/>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40">
    <w:nsid w:val="7F9C5F57"/>
    <w:multiLevelType w:val="hybridMultilevel"/>
    <w:tmpl w:val="980A638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18"/>
  </w:num>
  <w:num w:numId="2">
    <w:abstractNumId w:val="22"/>
  </w:num>
  <w:num w:numId="3">
    <w:abstractNumId w:val="17"/>
  </w:num>
  <w:num w:numId="4">
    <w:abstractNumId w:val="1"/>
  </w:num>
  <w:num w:numId="5">
    <w:abstractNumId w:val="37"/>
  </w:num>
  <w:num w:numId="6">
    <w:abstractNumId w:val="36"/>
  </w:num>
  <w:num w:numId="7">
    <w:abstractNumId w:val="11"/>
  </w:num>
  <w:num w:numId="8">
    <w:abstractNumId w:val="13"/>
  </w:num>
  <w:num w:numId="9">
    <w:abstractNumId w:val="29"/>
  </w:num>
  <w:num w:numId="10">
    <w:abstractNumId w:val="32"/>
  </w:num>
  <w:num w:numId="11">
    <w:abstractNumId w:val="4"/>
  </w:num>
  <w:num w:numId="12">
    <w:abstractNumId w:val="6"/>
  </w:num>
  <w:num w:numId="13">
    <w:abstractNumId w:val="10"/>
  </w:num>
  <w:num w:numId="14">
    <w:abstractNumId w:val="26"/>
  </w:num>
  <w:num w:numId="15">
    <w:abstractNumId w:val="30"/>
  </w:num>
  <w:num w:numId="16">
    <w:abstractNumId w:val="19"/>
  </w:num>
  <w:num w:numId="17">
    <w:abstractNumId w:val="3"/>
  </w:num>
  <w:num w:numId="18">
    <w:abstractNumId w:val="35"/>
  </w:num>
  <w:num w:numId="19">
    <w:abstractNumId w:val="25"/>
  </w:num>
  <w:num w:numId="20">
    <w:abstractNumId w:val="5"/>
  </w:num>
  <w:num w:numId="21">
    <w:abstractNumId w:val="14"/>
  </w:num>
  <w:num w:numId="22">
    <w:abstractNumId w:val="12"/>
  </w:num>
  <w:num w:numId="23">
    <w:abstractNumId w:val="24"/>
  </w:num>
  <w:num w:numId="24">
    <w:abstractNumId w:val="15"/>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2"/>
  </w:num>
  <w:num w:numId="28">
    <w:abstractNumId w:val="7"/>
  </w:num>
  <w:num w:numId="29">
    <w:abstractNumId w:val="8"/>
  </w:num>
  <w:num w:numId="30">
    <w:abstractNumId w:val="27"/>
  </w:num>
  <w:num w:numId="31">
    <w:abstractNumId w:val="39"/>
  </w:num>
  <w:num w:numId="32">
    <w:abstractNumId w:val="20"/>
  </w:num>
  <w:num w:numId="33">
    <w:abstractNumId w:val="31"/>
  </w:num>
  <w:num w:numId="34">
    <w:abstractNumId w:val="38"/>
  </w:num>
  <w:num w:numId="35">
    <w:abstractNumId w:val="23"/>
  </w:num>
  <w:num w:numId="36">
    <w:abstractNumId w:val="16"/>
  </w:num>
  <w:num w:numId="37">
    <w:abstractNumId w:val="28"/>
  </w:num>
  <w:num w:numId="38">
    <w:abstractNumId w:val="40"/>
  </w:num>
  <w:num w:numId="39">
    <w:abstractNumId w:val="0"/>
  </w:num>
  <w:num w:numId="40">
    <w:abstractNumId w:val="34"/>
  </w:num>
  <w:num w:numId="41">
    <w:abstractNumId w:val="3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B5807"/>
    <w:rsid w:val="00003FA3"/>
    <w:rsid w:val="000064DF"/>
    <w:rsid w:val="000108B9"/>
    <w:rsid w:val="0001770B"/>
    <w:rsid w:val="000301D8"/>
    <w:rsid w:val="0003452F"/>
    <w:rsid w:val="00034F56"/>
    <w:rsid w:val="00042587"/>
    <w:rsid w:val="00043A5A"/>
    <w:rsid w:val="00043C8F"/>
    <w:rsid w:val="000459DE"/>
    <w:rsid w:val="000521B6"/>
    <w:rsid w:val="00057F87"/>
    <w:rsid w:val="00060053"/>
    <w:rsid w:val="00060418"/>
    <w:rsid w:val="00063557"/>
    <w:rsid w:val="00063A4B"/>
    <w:rsid w:val="00066F10"/>
    <w:rsid w:val="000725A0"/>
    <w:rsid w:val="00074153"/>
    <w:rsid w:val="00087A65"/>
    <w:rsid w:val="00096B16"/>
    <w:rsid w:val="000A166A"/>
    <w:rsid w:val="000A19A4"/>
    <w:rsid w:val="000A1D34"/>
    <w:rsid w:val="000A25BF"/>
    <w:rsid w:val="000A5A54"/>
    <w:rsid w:val="000A5F4A"/>
    <w:rsid w:val="000A6D1D"/>
    <w:rsid w:val="000B1B9D"/>
    <w:rsid w:val="000B285E"/>
    <w:rsid w:val="000B2E34"/>
    <w:rsid w:val="000B4752"/>
    <w:rsid w:val="000C4CA8"/>
    <w:rsid w:val="000C6686"/>
    <w:rsid w:val="000D06C7"/>
    <w:rsid w:val="000D100B"/>
    <w:rsid w:val="000D1AA7"/>
    <w:rsid w:val="000D30D0"/>
    <w:rsid w:val="000F595B"/>
    <w:rsid w:val="000F6A2E"/>
    <w:rsid w:val="001058E0"/>
    <w:rsid w:val="00114535"/>
    <w:rsid w:val="00116DD0"/>
    <w:rsid w:val="00120B51"/>
    <w:rsid w:val="0012689B"/>
    <w:rsid w:val="00127B6C"/>
    <w:rsid w:val="00127C34"/>
    <w:rsid w:val="00130B0B"/>
    <w:rsid w:val="00131CFA"/>
    <w:rsid w:val="0013214F"/>
    <w:rsid w:val="00133202"/>
    <w:rsid w:val="001342DE"/>
    <w:rsid w:val="00142D47"/>
    <w:rsid w:val="00150D4B"/>
    <w:rsid w:val="00160222"/>
    <w:rsid w:val="00161764"/>
    <w:rsid w:val="00162EF5"/>
    <w:rsid w:val="00170B6D"/>
    <w:rsid w:val="0018644E"/>
    <w:rsid w:val="00196A4D"/>
    <w:rsid w:val="00196D2B"/>
    <w:rsid w:val="001A0321"/>
    <w:rsid w:val="001A6F0D"/>
    <w:rsid w:val="001B09DF"/>
    <w:rsid w:val="001B6ABC"/>
    <w:rsid w:val="001B6E4E"/>
    <w:rsid w:val="001C0383"/>
    <w:rsid w:val="001C6C37"/>
    <w:rsid w:val="001D08BA"/>
    <w:rsid w:val="001D29AE"/>
    <w:rsid w:val="001D54AD"/>
    <w:rsid w:val="001E6440"/>
    <w:rsid w:val="001F055F"/>
    <w:rsid w:val="001F0E0E"/>
    <w:rsid w:val="001F1A75"/>
    <w:rsid w:val="001F394F"/>
    <w:rsid w:val="001F4671"/>
    <w:rsid w:val="00203FA7"/>
    <w:rsid w:val="00207233"/>
    <w:rsid w:val="00207E64"/>
    <w:rsid w:val="00221F53"/>
    <w:rsid w:val="00222BCC"/>
    <w:rsid w:val="002258B7"/>
    <w:rsid w:val="00233481"/>
    <w:rsid w:val="00235EDC"/>
    <w:rsid w:val="00237860"/>
    <w:rsid w:val="00241E43"/>
    <w:rsid w:val="00242EF1"/>
    <w:rsid w:val="00246524"/>
    <w:rsid w:val="00247C3B"/>
    <w:rsid w:val="00251546"/>
    <w:rsid w:val="0025651F"/>
    <w:rsid w:val="00261743"/>
    <w:rsid w:val="00261DC8"/>
    <w:rsid w:val="00262DB6"/>
    <w:rsid w:val="002657B0"/>
    <w:rsid w:val="002703B2"/>
    <w:rsid w:val="002717F5"/>
    <w:rsid w:val="00271C9B"/>
    <w:rsid w:val="0027434A"/>
    <w:rsid w:val="002773D9"/>
    <w:rsid w:val="00281231"/>
    <w:rsid w:val="002816D5"/>
    <w:rsid w:val="00285B6A"/>
    <w:rsid w:val="002861AD"/>
    <w:rsid w:val="002928B2"/>
    <w:rsid w:val="002931E3"/>
    <w:rsid w:val="002933CB"/>
    <w:rsid w:val="00293454"/>
    <w:rsid w:val="00293D52"/>
    <w:rsid w:val="00294EEB"/>
    <w:rsid w:val="00297208"/>
    <w:rsid w:val="002A153D"/>
    <w:rsid w:val="002A293D"/>
    <w:rsid w:val="002B17B2"/>
    <w:rsid w:val="002B3432"/>
    <w:rsid w:val="002B4700"/>
    <w:rsid w:val="002B4CBD"/>
    <w:rsid w:val="002B5807"/>
    <w:rsid w:val="002B5863"/>
    <w:rsid w:val="002C1353"/>
    <w:rsid w:val="002C1975"/>
    <w:rsid w:val="002C2A1C"/>
    <w:rsid w:val="002D0C7D"/>
    <w:rsid w:val="002E0BE6"/>
    <w:rsid w:val="002E211C"/>
    <w:rsid w:val="002E56E9"/>
    <w:rsid w:val="002E7085"/>
    <w:rsid w:val="002F07BF"/>
    <w:rsid w:val="002F2965"/>
    <w:rsid w:val="002F6134"/>
    <w:rsid w:val="002F6694"/>
    <w:rsid w:val="00310846"/>
    <w:rsid w:val="00313E0A"/>
    <w:rsid w:val="0031547E"/>
    <w:rsid w:val="00321E93"/>
    <w:rsid w:val="003230CC"/>
    <w:rsid w:val="00323750"/>
    <w:rsid w:val="003246E3"/>
    <w:rsid w:val="00326469"/>
    <w:rsid w:val="003315F4"/>
    <w:rsid w:val="0033349B"/>
    <w:rsid w:val="003461D0"/>
    <w:rsid w:val="00346954"/>
    <w:rsid w:val="00347DC2"/>
    <w:rsid w:val="00352DF0"/>
    <w:rsid w:val="0035465A"/>
    <w:rsid w:val="00354B9C"/>
    <w:rsid w:val="00360C52"/>
    <w:rsid w:val="00366B25"/>
    <w:rsid w:val="0037456B"/>
    <w:rsid w:val="003746DE"/>
    <w:rsid w:val="00385F8C"/>
    <w:rsid w:val="003A1154"/>
    <w:rsid w:val="003A187D"/>
    <w:rsid w:val="003A4BF0"/>
    <w:rsid w:val="003A6CAD"/>
    <w:rsid w:val="003B3362"/>
    <w:rsid w:val="003B4C63"/>
    <w:rsid w:val="003B767A"/>
    <w:rsid w:val="003D0AB1"/>
    <w:rsid w:val="003D2229"/>
    <w:rsid w:val="003D22A3"/>
    <w:rsid w:val="003D2C73"/>
    <w:rsid w:val="003D363F"/>
    <w:rsid w:val="003D6083"/>
    <w:rsid w:val="003E1A19"/>
    <w:rsid w:val="003E4055"/>
    <w:rsid w:val="003E7B3B"/>
    <w:rsid w:val="003F1A14"/>
    <w:rsid w:val="003F29BC"/>
    <w:rsid w:val="003F404A"/>
    <w:rsid w:val="003F7ADC"/>
    <w:rsid w:val="004003D3"/>
    <w:rsid w:val="00401CB0"/>
    <w:rsid w:val="00404D08"/>
    <w:rsid w:val="00405A34"/>
    <w:rsid w:val="00406BA8"/>
    <w:rsid w:val="004100EB"/>
    <w:rsid w:val="00415BC2"/>
    <w:rsid w:val="00424DFD"/>
    <w:rsid w:val="00426F16"/>
    <w:rsid w:val="0043377C"/>
    <w:rsid w:val="00441260"/>
    <w:rsid w:val="00452CE1"/>
    <w:rsid w:val="0045673A"/>
    <w:rsid w:val="0046206A"/>
    <w:rsid w:val="00462AB0"/>
    <w:rsid w:val="004707EE"/>
    <w:rsid w:val="0047159F"/>
    <w:rsid w:val="0047180A"/>
    <w:rsid w:val="00475310"/>
    <w:rsid w:val="0047569F"/>
    <w:rsid w:val="0048237B"/>
    <w:rsid w:val="0048379D"/>
    <w:rsid w:val="00485C77"/>
    <w:rsid w:val="0049265A"/>
    <w:rsid w:val="0049660A"/>
    <w:rsid w:val="00496844"/>
    <w:rsid w:val="00496A43"/>
    <w:rsid w:val="004B0133"/>
    <w:rsid w:val="004B4FDA"/>
    <w:rsid w:val="004C0CAE"/>
    <w:rsid w:val="004C27C5"/>
    <w:rsid w:val="004D0E9A"/>
    <w:rsid w:val="004D6023"/>
    <w:rsid w:val="004D6BDA"/>
    <w:rsid w:val="004E1427"/>
    <w:rsid w:val="004E73E5"/>
    <w:rsid w:val="004E78EB"/>
    <w:rsid w:val="004F39EF"/>
    <w:rsid w:val="004F6E46"/>
    <w:rsid w:val="005008F3"/>
    <w:rsid w:val="00503019"/>
    <w:rsid w:val="005047F1"/>
    <w:rsid w:val="00510A73"/>
    <w:rsid w:val="00517C3F"/>
    <w:rsid w:val="00533C29"/>
    <w:rsid w:val="00536778"/>
    <w:rsid w:val="00544EC7"/>
    <w:rsid w:val="005452F4"/>
    <w:rsid w:val="00562E20"/>
    <w:rsid w:val="00565462"/>
    <w:rsid w:val="005673DE"/>
    <w:rsid w:val="0056773F"/>
    <w:rsid w:val="00571E16"/>
    <w:rsid w:val="005747C1"/>
    <w:rsid w:val="00581D6F"/>
    <w:rsid w:val="00585B8D"/>
    <w:rsid w:val="0058682A"/>
    <w:rsid w:val="005916AB"/>
    <w:rsid w:val="00594A84"/>
    <w:rsid w:val="005A3D7E"/>
    <w:rsid w:val="005C51C2"/>
    <w:rsid w:val="005D45B1"/>
    <w:rsid w:val="005D7223"/>
    <w:rsid w:val="006012C4"/>
    <w:rsid w:val="00601852"/>
    <w:rsid w:val="00602406"/>
    <w:rsid w:val="0060671B"/>
    <w:rsid w:val="00616EE1"/>
    <w:rsid w:val="00622898"/>
    <w:rsid w:val="00624087"/>
    <w:rsid w:val="006248BC"/>
    <w:rsid w:val="00627A0B"/>
    <w:rsid w:val="00634F72"/>
    <w:rsid w:val="00635420"/>
    <w:rsid w:val="00637A76"/>
    <w:rsid w:val="0064077F"/>
    <w:rsid w:val="006407F7"/>
    <w:rsid w:val="00647A28"/>
    <w:rsid w:val="00654B83"/>
    <w:rsid w:val="00661373"/>
    <w:rsid w:val="00661385"/>
    <w:rsid w:val="00663607"/>
    <w:rsid w:val="0066382D"/>
    <w:rsid w:val="00665B71"/>
    <w:rsid w:val="00670808"/>
    <w:rsid w:val="00681CE6"/>
    <w:rsid w:val="00684FEA"/>
    <w:rsid w:val="006908AC"/>
    <w:rsid w:val="006952C3"/>
    <w:rsid w:val="006A3ACE"/>
    <w:rsid w:val="006A6274"/>
    <w:rsid w:val="006B0D5E"/>
    <w:rsid w:val="006B1367"/>
    <w:rsid w:val="006B19C3"/>
    <w:rsid w:val="006B1CAF"/>
    <w:rsid w:val="006B2EE1"/>
    <w:rsid w:val="006B3CF9"/>
    <w:rsid w:val="006B4D20"/>
    <w:rsid w:val="006B5E41"/>
    <w:rsid w:val="006B7EA6"/>
    <w:rsid w:val="006C2603"/>
    <w:rsid w:val="006D00D7"/>
    <w:rsid w:val="006D43AE"/>
    <w:rsid w:val="006D5756"/>
    <w:rsid w:val="006D7CEA"/>
    <w:rsid w:val="006E2BB6"/>
    <w:rsid w:val="006E6350"/>
    <w:rsid w:val="006E6C7A"/>
    <w:rsid w:val="006F327A"/>
    <w:rsid w:val="007011E5"/>
    <w:rsid w:val="00702B40"/>
    <w:rsid w:val="007114F1"/>
    <w:rsid w:val="00714397"/>
    <w:rsid w:val="00716D35"/>
    <w:rsid w:val="00731453"/>
    <w:rsid w:val="007318A4"/>
    <w:rsid w:val="007464D9"/>
    <w:rsid w:val="00750D25"/>
    <w:rsid w:val="00754B0D"/>
    <w:rsid w:val="007613A5"/>
    <w:rsid w:val="00763189"/>
    <w:rsid w:val="00781DFB"/>
    <w:rsid w:val="00782DA9"/>
    <w:rsid w:val="00795B26"/>
    <w:rsid w:val="007A51DF"/>
    <w:rsid w:val="007A615A"/>
    <w:rsid w:val="007B30B5"/>
    <w:rsid w:val="007B39EB"/>
    <w:rsid w:val="007B6B4B"/>
    <w:rsid w:val="007B77D2"/>
    <w:rsid w:val="007C0416"/>
    <w:rsid w:val="007C1EE0"/>
    <w:rsid w:val="007C6E9E"/>
    <w:rsid w:val="007D3270"/>
    <w:rsid w:val="007D3D3B"/>
    <w:rsid w:val="007D49A5"/>
    <w:rsid w:val="007D553B"/>
    <w:rsid w:val="007D78CF"/>
    <w:rsid w:val="007E0C77"/>
    <w:rsid w:val="007E27EF"/>
    <w:rsid w:val="007E7210"/>
    <w:rsid w:val="007E7D74"/>
    <w:rsid w:val="007F2ECD"/>
    <w:rsid w:val="007F418D"/>
    <w:rsid w:val="007F6DE3"/>
    <w:rsid w:val="008003E0"/>
    <w:rsid w:val="008007F6"/>
    <w:rsid w:val="00801294"/>
    <w:rsid w:val="00802228"/>
    <w:rsid w:val="00805B93"/>
    <w:rsid w:val="00805C13"/>
    <w:rsid w:val="00806027"/>
    <w:rsid w:val="00807F94"/>
    <w:rsid w:val="008120F7"/>
    <w:rsid w:val="0082404F"/>
    <w:rsid w:val="0082612E"/>
    <w:rsid w:val="00826AEB"/>
    <w:rsid w:val="00830732"/>
    <w:rsid w:val="00831B29"/>
    <w:rsid w:val="00841C1C"/>
    <w:rsid w:val="00843F13"/>
    <w:rsid w:val="0084442B"/>
    <w:rsid w:val="00847611"/>
    <w:rsid w:val="00851DD9"/>
    <w:rsid w:val="00864687"/>
    <w:rsid w:val="0087609E"/>
    <w:rsid w:val="008763A9"/>
    <w:rsid w:val="008836E8"/>
    <w:rsid w:val="008904A4"/>
    <w:rsid w:val="00892A99"/>
    <w:rsid w:val="00895DFF"/>
    <w:rsid w:val="008A1102"/>
    <w:rsid w:val="008A1A97"/>
    <w:rsid w:val="008A6991"/>
    <w:rsid w:val="008B11D6"/>
    <w:rsid w:val="008B3BCC"/>
    <w:rsid w:val="008D21AD"/>
    <w:rsid w:val="008D772E"/>
    <w:rsid w:val="008E57BC"/>
    <w:rsid w:val="008E7228"/>
    <w:rsid w:val="008F3EC6"/>
    <w:rsid w:val="00903FF5"/>
    <w:rsid w:val="00906842"/>
    <w:rsid w:val="00911AB8"/>
    <w:rsid w:val="00917068"/>
    <w:rsid w:val="00923283"/>
    <w:rsid w:val="00924412"/>
    <w:rsid w:val="009317FE"/>
    <w:rsid w:val="009327F0"/>
    <w:rsid w:val="00933F2D"/>
    <w:rsid w:val="00937BF6"/>
    <w:rsid w:val="009412C8"/>
    <w:rsid w:val="00941D0E"/>
    <w:rsid w:val="0095257A"/>
    <w:rsid w:val="00956DC5"/>
    <w:rsid w:val="0096135F"/>
    <w:rsid w:val="00966260"/>
    <w:rsid w:val="0096651D"/>
    <w:rsid w:val="00967B2C"/>
    <w:rsid w:val="009703D0"/>
    <w:rsid w:val="00970587"/>
    <w:rsid w:val="0097428C"/>
    <w:rsid w:val="00981709"/>
    <w:rsid w:val="00982FDB"/>
    <w:rsid w:val="00985C29"/>
    <w:rsid w:val="00987B22"/>
    <w:rsid w:val="00990D98"/>
    <w:rsid w:val="00996AB3"/>
    <w:rsid w:val="009A326D"/>
    <w:rsid w:val="009A40BC"/>
    <w:rsid w:val="009A555E"/>
    <w:rsid w:val="009A564C"/>
    <w:rsid w:val="009A7946"/>
    <w:rsid w:val="009B3BA7"/>
    <w:rsid w:val="009B6231"/>
    <w:rsid w:val="009B6FC1"/>
    <w:rsid w:val="009C057E"/>
    <w:rsid w:val="009C0A30"/>
    <w:rsid w:val="009C43AB"/>
    <w:rsid w:val="009C4D4F"/>
    <w:rsid w:val="009D39F7"/>
    <w:rsid w:val="009D7F69"/>
    <w:rsid w:val="009E00E5"/>
    <w:rsid w:val="009E2C69"/>
    <w:rsid w:val="009E4501"/>
    <w:rsid w:val="009E7111"/>
    <w:rsid w:val="00A10C6B"/>
    <w:rsid w:val="00A11ECB"/>
    <w:rsid w:val="00A1443B"/>
    <w:rsid w:val="00A16BB5"/>
    <w:rsid w:val="00A214F7"/>
    <w:rsid w:val="00A23ECB"/>
    <w:rsid w:val="00A30B8A"/>
    <w:rsid w:val="00A3187B"/>
    <w:rsid w:val="00A325F6"/>
    <w:rsid w:val="00A327B4"/>
    <w:rsid w:val="00A36487"/>
    <w:rsid w:val="00A40F88"/>
    <w:rsid w:val="00A437D0"/>
    <w:rsid w:val="00A45EE3"/>
    <w:rsid w:val="00A5048C"/>
    <w:rsid w:val="00A5431C"/>
    <w:rsid w:val="00A6103A"/>
    <w:rsid w:val="00A61475"/>
    <w:rsid w:val="00A62DFB"/>
    <w:rsid w:val="00A63A4E"/>
    <w:rsid w:val="00A64F60"/>
    <w:rsid w:val="00A76C44"/>
    <w:rsid w:val="00A81CB6"/>
    <w:rsid w:val="00A82559"/>
    <w:rsid w:val="00A8282B"/>
    <w:rsid w:val="00A84E23"/>
    <w:rsid w:val="00A8661F"/>
    <w:rsid w:val="00A87FE9"/>
    <w:rsid w:val="00A92CE9"/>
    <w:rsid w:val="00A95D2D"/>
    <w:rsid w:val="00A9747F"/>
    <w:rsid w:val="00A979BB"/>
    <w:rsid w:val="00AA158A"/>
    <w:rsid w:val="00AA6C0D"/>
    <w:rsid w:val="00AA7A75"/>
    <w:rsid w:val="00AC62F7"/>
    <w:rsid w:val="00AD2158"/>
    <w:rsid w:val="00AE0F58"/>
    <w:rsid w:val="00AE535C"/>
    <w:rsid w:val="00AE67C3"/>
    <w:rsid w:val="00AF46C1"/>
    <w:rsid w:val="00AF69F4"/>
    <w:rsid w:val="00B14247"/>
    <w:rsid w:val="00B2232D"/>
    <w:rsid w:val="00B232CF"/>
    <w:rsid w:val="00B244C4"/>
    <w:rsid w:val="00B24894"/>
    <w:rsid w:val="00B263B4"/>
    <w:rsid w:val="00B42B35"/>
    <w:rsid w:val="00B42F96"/>
    <w:rsid w:val="00B434CF"/>
    <w:rsid w:val="00B438F3"/>
    <w:rsid w:val="00B44625"/>
    <w:rsid w:val="00B577EA"/>
    <w:rsid w:val="00B6166F"/>
    <w:rsid w:val="00B71117"/>
    <w:rsid w:val="00B77FC6"/>
    <w:rsid w:val="00B80A0E"/>
    <w:rsid w:val="00B830DA"/>
    <w:rsid w:val="00B847E6"/>
    <w:rsid w:val="00B9142E"/>
    <w:rsid w:val="00B96379"/>
    <w:rsid w:val="00B96FFB"/>
    <w:rsid w:val="00B97B20"/>
    <w:rsid w:val="00B97FED"/>
    <w:rsid w:val="00BA327B"/>
    <w:rsid w:val="00BA5BA6"/>
    <w:rsid w:val="00BA5C0D"/>
    <w:rsid w:val="00BB1063"/>
    <w:rsid w:val="00BB24BB"/>
    <w:rsid w:val="00BB26BC"/>
    <w:rsid w:val="00BB7A80"/>
    <w:rsid w:val="00BC004A"/>
    <w:rsid w:val="00BC2AC0"/>
    <w:rsid w:val="00BE3EDE"/>
    <w:rsid w:val="00BF0856"/>
    <w:rsid w:val="00BF74C8"/>
    <w:rsid w:val="00C01382"/>
    <w:rsid w:val="00C023AA"/>
    <w:rsid w:val="00C03D3E"/>
    <w:rsid w:val="00C06883"/>
    <w:rsid w:val="00C22AF2"/>
    <w:rsid w:val="00C468B0"/>
    <w:rsid w:val="00C47F03"/>
    <w:rsid w:val="00C50634"/>
    <w:rsid w:val="00C53086"/>
    <w:rsid w:val="00C66A54"/>
    <w:rsid w:val="00C70ABD"/>
    <w:rsid w:val="00C71AED"/>
    <w:rsid w:val="00C732B0"/>
    <w:rsid w:val="00C748FF"/>
    <w:rsid w:val="00C7508D"/>
    <w:rsid w:val="00C801EB"/>
    <w:rsid w:val="00C81A5F"/>
    <w:rsid w:val="00C81BF1"/>
    <w:rsid w:val="00C832DB"/>
    <w:rsid w:val="00C86E62"/>
    <w:rsid w:val="00C92019"/>
    <w:rsid w:val="00C92324"/>
    <w:rsid w:val="00CA33E3"/>
    <w:rsid w:val="00CA7499"/>
    <w:rsid w:val="00CB0943"/>
    <w:rsid w:val="00CB1D77"/>
    <w:rsid w:val="00CB3800"/>
    <w:rsid w:val="00CB4DA1"/>
    <w:rsid w:val="00CB65DA"/>
    <w:rsid w:val="00CB723F"/>
    <w:rsid w:val="00CC3625"/>
    <w:rsid w:val="00CE0FF4"/>
    <w:rsid w:val="00CF6083"/>
    <w:rsid w:val="00D012C7"/>
    <w:rsid w:val="00D01969"/>
    <w:rsid w:val="00D15281"/>
    <w:rsid w:val="00D20970"/>
    <w:rsid w:val="00D22B1F"/>
    <w:rsid w:val="00D26585"/>
    <w:rsid w:val="00D26AD6"/>
    <w:rsid w:val="00D361EE"/>
    <w:rsid w:val="00D43078"/>
    <w:rsid w:val="00D44528"/>
    <w:rsid w:val="00D47141"/>
    <w:rsid w:val="00D52C35"/>
    <w:rsid w:val="00D5390A"/>
    <w:rsid w:val="00D60FAC"/>
    <w:rsid w:val="00D65411"/>
    <w:rsid w:val="00D70CBB"/>
    <w:rsid w:val="00D73384"/>
    <w:rsid w:val="00D7422B"/>
    <w:rsid w:val="00D9054D"/>
    <w:rsid w:val="00D9214E"/>
    <w:rsid w:val="00D93619"/>
    <w:rsid w:val="00D94AB1"/>
    <w:rsid w:val="00D95FCF"/>
    <w:rsid w:val="00D96326"/>
    <w:rsid w:val="00DA30F7"/>
    <w:rsid w:val="00DA4E9B"/>
    <w:rsid w:val="00DA7F6C"/>
    <w:rsid w:val="00DB2506"/>
    <w:rsid w:val="00DC3B08"/>
    <w:rsid w:val="00DC3C2A"/>
    <w:rsid w:val="00DC3C96"/>
    <w:rsid w:val="00DC6CC8"/>
    <w:rsid w:val="00DC76CD"/>
    <w:rsid w:val="00DD1588"/>
    <w:rsid w:val="00DD4E48"/>
    <w:rsid w:val="00DE4ACE"/>
    <w:rsid w:val="00DF5004"/>
    <w:rsid w:val="00E04A08"/>
    <w:rsid w:val="00E05F2B"/>
    <w:rsid w:val="00E10FB8"/>
    <w:rsid w:val="00E124B8"/>
    <w:rsid w:val="00E13301"/>
    <w:rsid w:val="00E14B48"/>
    <w:rsid w:val="00E20460"/>
    <w:rsid w:val="00E21B91"/>
    <w:rsid w:val="00E324DB"/>
    <w:rsid w:val="00E341BF"/>
    <w:rsid w:val="00E36946"/>
    <w:rsid w:val="00E40A2C"/>
    <w:rsid w:val="00E41FD2"/>
    <w:rsid w:val="00E44B6D"/>
    <w:rsid w:val="00E44CCA"/>
    <w:rsid w:val="00E45061"/>
    <w:rsid w:val="00E45E26"/>
    <w:rsid w:val="00E507C7"/>
    <w:rsid w:val="00E54E0C"/>
    <w:rsid w:val="00E552C5"/>
    <w:rsid w:val="00E603AB"/>
    <w:rsid w:val="00E6147E"/>
    <w:rsid w:val="00E64BC5"/>
    <w:rsid w:val="00E747C2"/>
    <w:rsid w:val="00E82B53"/>
    <w:rsid w:val="00E82C5F"/>
    <w:rsid w:val="00E84A3E"/>
    <w:rsid w:val="00E868BF"/>
    <w:rsid w:val="00E87D4A"/>
    <w:rsid w:val="00EA05D0"/>
    <w:rsid w:val="00EA2261"/>
    <w:rsid w:val="00EA27AA"/>
    <w:rsid w:val="00EB2276"/>
    <w:rsid w:val="00EB7F11"/>
    <w:rsid w:val="00ED431E"/>
    <w:rsid w:val="00ED4CF0"/>
    <w:rsid w:val="00ED4D55"/>
    <w:rsid w:val="00EE08D5"/>
    <w:rsid w:val="00EE4A6A"/>
    <w:rsid w:val="00EE4CFE"/>
    <w:rsid w:val="00F000E3"/>
    <w:rsid w:val="00F0243B"/>
    <w:rsid w:val="00F04064"/>
    <w:rsid w:val="00F12270"/>
    <w:rsid w:val="00F264CA"/>
    <w:rsid w:val="00F2775A"/>
    <w:rsid w:val="00F32487"/>
    <w:rsid w:val="00F324E1"/>
    <w:rsid w:val="00F34496"/>
    <w:rsid w:val="00F4043C"/>
    <w:rsid w:val="00F46155"/>
    <w:rsid w:val="00F55911"/>
    <w:rsid w:val="00F579E6"/>
    <w:rsid w:val="00F62F1F"/>
    <w:rsid w:val="00F71D22"/>
    <w:rsid w:val="00F742C8"/>
    <w:rsid w:val="00F76D29"/>
    <w:rsid w:val="00F83D03"/>
    <w:rsid w:val="00F95710"/>
    <w:rsid w:val="00FA144D"/>
    <w:rsid w:val="00FB0429"/>
    <w:rsid w:val="00FB5B33"/>
    <w:rsid w:val="00FB71D4"/>
    <w:rsid w:val="00FC0CBC"/>
    <w:rsid w:val="00FC265E"/>
    <w:rsid w:val="00FC2721"/>
    <w:rsid w:val="00FC2996"/>
    <w:rsid w:val="00FC324E"/>
    <w:rsid w:val="00FC49ED"/>
    <w:rsid w:val="00FD21D0"/>
    <w:rsid w:val="00FD316B"/>
    <w:rsid w:val="00FD331C"/>
    <w:rsid w:val="00FD51D9"/>
    <w:rsid w:val="00FD608E"/>
    <w:rsid w:val="00FD65F5"/>
    <w:rsid w:val="00FE49D1"/>
    <w:rsid w:val="00FE49E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ZA" w:eastAsia="en-ZA" w:bidi="ar-SA"/>
      </w:rPr>
    </w:rPrDefault>
    <w:pPrDefault>
      <w:pPr>
        <w:spacing w:after="120" w:line="276" w:lineRule="auto"/>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D21D0"/>
    <w:rPr>
      <w:sz w:val="24"/>
      <w:lang w:val="en-US" w:eastAsia="en-US"/>
    </w:rPr>
  </w:style>
  <w:style w:type="paragraph" w:styleId="Heading1">
    <w:name w:val="heading 1"/>
    <w:basedOn w:val="Normal"/>
    <w:next w:val="Normal"/>
    <w:qFormat/>
    <w:rsid w:val="00C03D3E"/>
    <w:pPr>
      <w:keepNext/>
      <w:jc w:val="center"/>
      <w:outlineLvl w:val="0"/>
    </w:pPr>
    <w:rPr>
      <w:rFonts w:ascii="Arial" w:hAnsi="Arial"/>
      <w:b/>
      <w:kern w:val="28"/>
      <w:sz w:val="28"/>
    </w:rPr>
  </w:style>
  <w:style w:type="paragraph" w:styleId="Heading2">
    <w:name w:val="heading 2"/>
    <w:basedOn w:val="Heading1"/>
    <w:next w:val="Normal"/>
    <w:qFormat/>
    <w:rsid w:val="006B19C3"/>
    <w:pPr>
      <w:keepLines/>
      <w:jc w:val="left"/>
      <w:outlineLvl w:val="1"/>
    </w:pPr>
    <w:rPr>
      <w:sz w:val="24"/>
    </w:rPr>
  </w:style>
  <w:style w:type="paragraph" w:styleId="Heading3">
    <w:name w:val="heading 3"/>
    <w:basedOn w:val="Normal"/>
    <w:next w:val="Normal"/>
    <w:link w:val="Heading3Char"/>
    <w:unhideWhenUsed/>
    <w:qFormat/>
    <w:rsid w:val="00FD21D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FD21D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qFormat/>
    <w:rsid w:val="006B19C3"/>
    <w:pPr>
      <w:keepNext/>
      <w:jc w:val="center"/>
      <w:outlineLvl w:val="5"/>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6B19C3"/>
    <w:pPr>
      <w:tabs>
        <w:tab w:val="center" w:pos="4320"/>
        <w:tab w:val="right" w:pos="8640"/>
      </w:tabs>
    </w:pPr>
    <w:rPr>
      <w:b/>
      <w:i/>
      <w:sz w:val="20"/>
    </w:rPr>
  </w:style>
  <w:style w:type="paragraph" w:styleId="Title">
    <w:name w:val="Title"/>
    <w:basedOn w:val="Heading1"/>
    <w:next w:val="Normal"/>
    <w:qFormat/>
    <w:rsid w:val="006B19C3"/>
    <w:rPr>
      <w:smallCaps/>
    </w:rPr>
  </w:style>
  <w:style w:type="paragraph" w:styleId="Footer">
    <w:name w:val="footer"/>
    <w:basedOn w:val="Normal"/>
    <w:link w:val="FooterChar"/>
    <w:uiPriority w:val="99"/>
    <w:rsid w:val="006B19C3"/>
    <w:pPr>
      <w:tabs>
        <w:tab w:val="center" w:pos="4320"/>
        <w:tab w:val="right" w:pos="8640"/>
      </w:tabs>
    </w:pPr>
  </w:style>
  <w:style w:type="character" w:styleId="PageNumber">
    <w:name w:val="page number"/>
    <w:basedOn w:val="DefaultParagraphFont"/>
    <w:rsid w:val="006B19C3"/>
  </w:style>
  <w:style w:type="paragraph" w:styleId="Subtitle">
    <w:name w:val="Subtitle"/>
    <w:basedOn w:val="Normal"/>
    <w:qFormat/>
    <w:rsid w:val="006B19C3"/>
    <w:pPr>
      <w:jc w:val="center"/>
    </w:pPr>
    <w:rPr>
      <w:b/>
      <w:sz w:val="28"/>
    </w:rPr>
  </w:style>
  <w:style w:type="paragraph" w:styleId="TOC1">
    <w:name w:val="toc 1"/>
    <w:basedOn w:val="Normal"/>
    <w:next w:val="Normal"/>
    <w:autoRedefine/>
    <w:uiPriority w:val="39"/>
    <w:rsid w:val="00670808"/>
    <w:pPr>
      <w:tabs>
        <w:tab w:val="right" w:leader="dot" w:pos="9350"/>
      </w:tabs>
    </w:pPr>
    <w:rPr>
      <w:b/>
      <w:bCs/>
      <w:caps/>
      <w:noProof/>
      <w:sz w:val="20"/>
    </w:rPr>
  </w:style>
  <w:style w:type="paragraph" w:styleId="TOC2">
    <w:name w:val="toc 2"/>
    <w:basedOn w:val="Normal"/>
    <w:next w:val="Normal"/>
    <w:autoRedefine/>
    <w:uiPriority w:val="39"/>
    <w:rsid w:val="00665B71"/>
    <w:pPr>
      <w:tabs>
        <w:tab w:val="right" w:leader="dot" w:pos="9350"/>
      </w:tabs>
      <w:ind w:left="240"/>
    </w:pPr>
    <w:rPr>
      <w:b/>
      <w:smallCaps/>
      <w:noProof/>
      <w:sz w:val="20"/>
    </w:rPr>
  </w:style>
  <w:style w:type="paragraph" w:styleId="TOC3">
    <w:name w:val="toc 3"/>
    <w:basedOn w:val="Normal"/>
    <w:next w:val="Normal"/>
    <w:autoRedefine/>
    <w:uiPriority w:val="39"/>
    <w:rsid w:val="006B19C3"/>
    <w:pPr>
      <w:ind w:left="480"/>
    </w:pPr>
    <w:rPr>
      <w:i/>
      <w:iCs/>
      <w:sz w:val="20"/>
    </w:rPr>
  </w:style>
  <w:style w:type="paragraph" w:styleId="TOC4">
    <w:name w:val="toc 4"/>
    <w:basedOn w:val="Normal"/>
    <w:next w:val="Normal"/>
    <w:autoRedefine/>
    <w:semiHidden/>
    <w:rsid w:val="006B19C3"/>
    <w:pPr>
      <w:ind w:left="720"/>
    </w:pPr>
    <w:rPr>
      <w:sz w:val="18"/>
      <w:szCs w:val="18"/>
    </w:rPr>
  </w:style>
  <w:style w:type="paragraph" w:styleId="TOC5">
    <w:name w:val="toc 5"/>
    <w:basedOn w:val="Normal"/>
    <w:next w:val="Normal"/>
    <w:autoRedefine/>
    <w:semiHidden/>
    <w:rsid w:val="006B19C3"/>
    <w:pPr>
      <w:ind w:left="960"/>
    </w:pPr>
    <w:rPr>
      <w:sz w:val="18"/>
      <w:szCs w:val="18"/>
    </w:rPr>
  </w:style>
  <w:style w:type="paragraph" w:styleId="TOC6">
    <w:name w:val="toc 6"/>
    <w:basedOn w:val="Normal"/>
    <w:next w:val="Normal"/>
    <w:autoRedefine/>
    <w:semiHidden/>
    <w:rsid w:val="006B19C3"/>
    <w:pPr>
      <w:ind w:left="1200"/>
    </w:pPr>
    <w:rPr>
      <w:sz w:val="18"/>
      <w:szCs w:val="18"/>
    </w:rPr>
  </w:style>
  <w:style w:type="paragraph" w:styleId="TOC7">
    <w:name w:val="toc 7"/>
    <w:basedOn w:val="Normal"/>
    <w:next w:val="Normal"/>
    <w:autoRedefine/>
    <w:semiHidden/>
    <w:rsid w:val="006B19C3"/>
    <w:pPr>
      <w:ind w:left="1440"/>
    </w:pPr>
    <w:rPr>
      <w:sz w:val="18"/>
      <w:szCs w:val="18"/>
    </w:rPr>
  </w:style>
  <w:style w:type="paragraph" w:styleId="TOC8">
    <w:name w:val="toc 8"/>
    <w:basedOn w:val="Normal"/>
    <w:next w:val="Normal"/>
    <w:autoRedefine/>
    <w:semiHidden/>
    <w:rsid w:val="006B19C3"/>
    <w:pPr>
      <w:ind w:left="1680"/>
    </w:pPr>
    <w:rPr>
      <w:sz w:val="18"/>
      <w:szCs w:val="18"/>
    </w:rPr>
  </w:style>
  <w:style w:type="paragraph" w:styleId="TOC9">
    <w:name w:val="toc 9"/>
    <w:basedOn w:val="Normal"/>
    <w:next w:val="Normal"/>
    <w:autoRedefine/>
    <w:semiHidden/>
    <w:rsid w:val="006B19C3"/>
    <w:pPr>
      <w:ind w:left="1920"/>
    </w:pPr>
    <w:rPr>
      <w:sz w:val="18"/>
      <w:szCs w:val="18"/>
    </w:rPr>
  </w:style>
  <w:style w:type="character" w:styleId="Hyperlink">
    <w:name w:val="Hyperlink"/>
    <w:basedOn w:val="DefaultParagraphFont"/>
    <w:uiPriority w:val="99"/>
    <w:rsid w:val="00170B6D"/>
    <w:rPr>
      <w:color w:val="0000FF"/>
      <w:u w:val="single"/>
    </w:rPr>
  </w:style>
  <w:style w:type="character" w:styleId="CommentReference">
    <w:name w:val="annotation reference"/>
    <w:basedOn w:val="DefaultParagraphFont"/>
    <w:semiHidden/>
    <w:rsid w:val="00DA7F6C"/>
    <w:rPr>
      <w:sz w:val="16"/>
      <w:szCs w:val="16"/>
    </w:rPr>
  </w:style>
  <w:style w:type="paragraph" w:styleId="CommentText">
    <w:name w:val="annotation text"/>
    <w:basedOn w:val="Normal"/>
    <w:semiHidden/>
    <w:rsid w:val="00DA7F6C"/>
    <w:rPr>
      <w:sz w:val="20"/>
    </w:rPr>
  </w:style>
  <w:style w:type="paragraph" w:styleId="CommentSubject">
    <w:name w:val="annotation subject"/>
    <w:basedOn w:val="CommentText"/>
    <w:next w:val="CommentText"/>
    <w:semiHidden/>
    <w:rsid w:val="00DA7F6C"/>
    <w:rPr>
      <w:b/>
      <w:bCs/>
    </w:rPr>
  </w:style>
  <w:style w:type="paragraph" w:styleId="BalloonText">
    <w:name w:val="Balloon Text"/>
    <w:basedOn w:val="Normal"/>
    <w:semiHidden/>
    <w:rsid w:val="00DA7F6C"/>
    <w:rPr>
      <w:rFonts w:ascii="Tahoma" w:hAnsi="Tahoma" w:cs="Tahoma"/>
      <w:sz w:val="16"/>
      <w:szCs w:val="16"/>
    </w:rPr>
  </w:style>
  <w:style w:type="paragraph" w:styleId="DocumentMap">
    <w:name w:val="Document Map"/>
    <w:basedOn w:val="Normal"/>
    <w:semiHidden/>
    <w:rsid w:val="006012C4"/>
    <w:pPr>
      <w:shd w:val="clear" w:color="auto" w:fill="000080"/>
    </w:pPr>
    <w:rPr>
      <w:rFonts w:ascii="Tahoma" w:hAnsi="Tahoma" w:cs="Tahoma"/>
      <w:sz w:val="20"/>
    </w:rPr>
  </w:style>
  <w:style w:type="paragraph" w:styleId="Caption">
    <w:name w:val="caption"/>
    <w:basedOn w:val="Normal"/>
    <w:next w:val="Normal"/>
    <w:qFormat/>
    <w:rsid w:val="00A3187B"/>
    <w:rPr>
      <w:b/>
      <w:bCs/>
      <w:sz w:val="20"/>
    </w:rPr>
  </w:style>
  <w:style w:type="paragraph" w:styleId="ListParagraph">
    <w:name w:val="List Paragraph"/>
    <w:basedOn w:val="Normal"/>
    <w:uiPriority w:val="34"/>
    <w:qFormat/>
    <w:rsid w:val="00133202"/>
    <w:pPr>
      <w:ind w:left="720"/>
      <w:contextualSpacing/>
    </w:pPr>
  </w:style>
  <w:style w:type="paragraph" w:styleId="NoSpacing">
    <w:name w:val="No Spacing"/>
    <w:uiPriority w:val="1"/>
    <w:qFormat/>
    <w:rsid w:val="00C86E62"/>
    <w:rPr>
      <w:rFonts w:asciiTheme="minorHAnsi" w:eastAsiaTheme="minorEastAsia" w:hAnsiTheme="minorHAnsi" w:cstheme="minorBidi"/>
      <w:sz w:val="22"/>
      <w:szCs w:val="22"/>
    </w:rPr>
  </w:style>
  <w:style w:type="character" w:customStyle="1" w:styleId="FooterChar">
    <w:name w:val="Footer Char"/>
    <w:basedOn w:val="DefaultParagraphFont"/>
    <w:link w:val="Footer"/>
    <w:uiPriority w:val="99"/>
    <w:rsid w:val="00C86E62"/>
    <w:rPr>
      <w:sz w:val="24"/>
      <w:lang w:val="en-US" w:eastAsia="en-US"/>
    </w:rPr>
  </w:style>
  <w:style w:type="character" w:customStyle="1" w:styleId="Heading3Char">
    <w:name w:val="Heading 3 Char"/>
    <w:basedOn w:val="DefaultParagraphFont"/>
    <w:link w:val="Heading3"/>
    <w:rsid w:val="00FD21D0"/>
    <w:rPr>
      <w:rFonts w:asciiTheme="majorHAnsi" w:eastAsiaTheme="majorEastAsia" w:hAnsiTheme="majorHAnsi" w:cstheme="majorBidi"/>
      <w:b/>
      <w:bCs/>
      <w:color w:val="4F81BD" w:themeColor="accent1"/>
      <w:sz w:val="24"/>
      <w:lang w:val="en-US" w:eastAsia="en-US"/>
    </w:rPr>
  </w:style>
  <w:style w:type="character" w:customStyle="1" w:styleId="Heading4Char">
    <w:name w:val="Heading 4 Char"/>
    <w:basedOn w:val="DefaultParagraphFont"/>
    <w:link w:val="Heading4"/>
    <w:rsid w:val="00FD21D0"/>
    <w:rPr>
      <w:rFonts w:asciiTheme="majorHAnsi" w:eastAsiaTheme="majorEastAsia" w:hAnsiTheme="majorHAnsi" w:cstheme="majorBidi"/>
      <w:b/>
      <w:bCs/>
      <w:i/>
      <w:iCs/>
      <w:color w:val="4F81BD" w:themeColor="accent1"/>
      <w:sz w:val="24"/>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ZA" w:eastAsia="en-Z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7916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image" Target="media/image89.jpeg"/><Relationship Id="rId21" Type="http://schemas.openxmlformats.org/officeDocument/2006/relationships/footer" Target="footer4.xm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image" Target="media/image60.jpeg"/><Relationship Id="rId89" Type="http://schemas.openxmlformats.org/officeDocument/2006/relationships/header" Target="header10.xml"/><Relationship Id="rId112" Type="http://schemas.openxmlformats.org/officeDocument/2006/relationships/image" Target="media/image84.jpeg"/><Relationship Id="rId133" Type="http://schemas.openxmlformats.org/officeDocument/2006/relationships/image" Target="media/image105.jpeg"/><Relationship Id="rId138" Type="http://schemas.openxmlformats.org/officeDocument/2006/relationships/image" Target="media/image110.png"/><Relationship Id="rId154" Type="http://schemas.openxmlformats.org/officeDocument/2006/relationships/image" Target="media/image126.jpeg"/><Relationship Id="rId159" Type="http://schemas.openxmlformats.org/officeDocument/2006/relationships/image" Target="media/image131.png"/><Relationship Id="rId16" Type="http://schemas.openxmlformats.org/officeDocument/2006/relationships/footer" Target="footer2.xml"/><Relationship Id="rId107" Type="http://schemas.openxmlformats.org/officeDocument/2006/relationships/image" Target="media/image79.jpeg"/><Relationship Id="rId11" Type="http://schemas.openxmlformats.org/officeDocument/2006/relationships/image" Target="media/image3.jpeg"/><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image" Target="media/image55.jpeg"/><Relationship Id="rId102" Type="http://schemas.openxmlformats.org/officeDocument/2006/relationships/image" Target="media/image74.jpeg"/><Relationship Id="rId123" Type="http://schemas.openxmlformats.org/officeDocument/2006/relationships/image" Target="media/image95.jpeg"/><Relationship Id="rId128" Type="http://schemas.openxmlformats.org/officeDocument/2006/relationships/image" Target="media/image100.jpeg"/><Relationship Id="rId144" Type="http://schemas.openxmlformats.org/officeDocument/2006/relationships/image" Target="media/image116.jpeg"/><Relationship Id="rId149" Type="http://schemas.openxmlformats.org/officeDocument/2006/relationships/image" Target="media/image121.jpeg"/><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image" Target="media/image67.jpeg"/><Relationship Id="rId160" Type="http://schemas.openxmlformats.org/officeDocument/2006/relationships/header" Target="header13.xml"/><Relationship Id="rId22" Type="http://schemas.openxmlformats.org/officeDocument/2006/relationships/header" Target="header6.xml"/><Relationship Id="rId27" Type="http://schemas.openxmlformats.org/officeDocument/2006/relationships/comments" Target="comments.xm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jpeg"/><Relationship Id="rId113" Type="http://schemas.openxmlformats.org/officeDocument/2006/relationships/image" Target="media/image85.jpeg"/><Relationship Id="rId118" Type="http://schemas.openxmlformats.org/officeDocument/2006/relationships/image" Target="media/image90.jpeg"/><Relationship Id="rId134" Type="http://schemas.openxmlformats.org/officeDocument/2006/relationships/image" Target="media/image106.jpeg"/><Relationship Id="rId139" Type="http://schemas.openxmlformats.org/officeDocument/2006/relationships/image" Target="media/image111.png"/><Relationship Id="rId80" Type="http://schemas.openxmlformats.org/officeDocument/2006/relationships/image" Target="media/image56.jpeg"/><Relationship Id="rId85" Type="http://schemas.openxmlformats.org/officeDocument/2006/relationships/image" Target="media/image61.jpeg"/><Relationship Id="rId150" Type="http://schemas.openxmlformats.org/officeDocument/2006/relationships/image" Target="media/image122.jpeg"/><Relationship Id="rId155" Type="http://schemas.openxmlformats.org/officeDocument/2006/relationships/image" Target="media/image127.jpeg"/><Relationship Id="rId12" Type="http://schemas.openxmlformats.org/officeDocument/2006/relationships/image" Target="cid:f7d77efe-9396-457c-bb29-058d09f1ac81" TargetMode="External"/><Relationship Id="rId17" Type="http://schemas.openxmlformats.org/officeDocument/2006/relationships/header" Target="header3.xml"/><Relationship Id="rId33" Type="http://schemas.openxmlformats.org/officeDocument/2006/relationships/image" Target="media/image9.jpeg"/><Relationship Id="rId38" Type="http://schemas.openxmlformats.org/officeDocument/2006/relationships/image" Target="media/image14.jpeg"/><Relationship Id="rId59" Type="http://schemas.openxmlformats.org/officeDocument/2006/relationships/image" Target="media/image35.jpeg"/><Relationship Id="rId103" Type="http://schemas.openxmlformats.org/officeDocument/2006/relationships/image" Target="media/image75.jpeg"/><Relationship Id="rId108" Type="http://schemas.openxmlformats.org/officeDocument/2006/relationships/image" Target="media/image80.jpeg"/><Relationship Id="rId124" Type="http://schemas.openxmlformats.org/officeDocument/2006/relationships/image" Target="media/image96.jpeg"/><Relationship Id="rId129" Type="http://schemas.openxmlformats.org/officeDocument/2006/relationships/image" Target="media/image101.jpeg"/><Relationship Id="rId54" Type="http://schemas.openxmlformats.org/officeDocument/2006/relationships/image" Target="media/image30.jpe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footer" Target="footer6.xml"/><Relationship Id="rId96" Type="http://schemas.openxmlformats.org/officeDocument/2006/relationships/image" Target="media/image68.jpeg"/><Relationship Id="rId140" Type="http://schemas.openxmlformats.org/officeDocument/2006/relationships/image" Target="media/image112.jpeg"/><Relationship Id="rId145" Type="http://schemas.openxmlformats.org/officeDocument/2006/relationships/image" Target="media/image117.jpeg"/><Relationship Id="rId161"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7.xml"/><Relationship Id="rId28" Type="http://schemas.openxmlformats.org/officeDocument/2006/relationships/image" Target="media/image4.png"/><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78.jpeg"/><Relationship Id="rId114" Type="http://schemas.openxmlformats.org/officeDocument/2006/relationships/image" Target="media/image86.jpeg"/><Relationship Id="rId119" Type="http://schemas.openxmlformats.org/officeDocument/2006/relationships/image" Target="media/image91.jpeg"/><Relationship Id="rId127" Type="http://schemas.openxmlformats.org/officeDocument/2006/relationships/image" Target="media/image99.jpeg"/><Relationship Id="rId10" Type="http://schemas.openxmlformats.org/officeDocument/2006/relationships/image" Target="media/image2.png"/><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jpeg"/><Relationship Id="rId122" Type="http://schemas.openxmlformats.org/officeDocument/2006/relationships/image" Target="media/image94.jpeg"/><Relationship Id="rId130" Type="http://schemas.openxmlformats.org/officeDocument/2006/relationships/image" Target="media/image102.jpeg"/><Relationship Id="rId135" Type="http://schemas.openxmlformats.org/officeDocument/2006/relationships/image" Target="media/image107.png"/><Relationship Id="rId143" Type="http://schemas.openxmlformats.org/officeDocument/2006/relationships/image" Target="media/image115.jpeg"/><Relationship Id="rId148" Type="http://schemas.openxmlformats.org/officeDocument/2006/relationships/image" Target="media/image120.jpeg"/><Relationship Id="rId151" Type="http://schemas.openxmlformats.org/officeDocument/2006/relationships/image" Target="media/image123.jpeg"/><Relationship Id="rId156" Type="http://schemas.openxmlformats.org/officeDocument/2006/relationships/image" Target="media/image128.jpeg"/><Relationship Id="rId16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5.jpeg"/><Relationship Id="rId109" Type="http://schemas.openxmlformats.org/officeDocument/2006/relationships/image" Target="media/image81.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image" Target="media/image69.jpeg"/><Relationship Id="rId104" Type="http://schemas.openxmlformats.org/officeDocument/2006/relationships/image" Target="media/image76.jpeg"/><Relationship Id="rId120" Type="http://schemas.openxmlformats.org/officeDocument/2006/relationships/image" Target="media/image92.jpeg"/><Relationship Id="rId125" Type="http://schemas.openxmlformats.org/officeDocument/2006/relationships/image" Target="media/image97.jpeg"/><Relationship Id="rId141" Type="http://schemas.openxmlformats.org/officeDocument/2006/relationships/image" Target="media/image113.jpeg"/><Relationship Id="rId146" Type="http://schemas.openxmlformats.org/officeDocument/2006/relationships/image" Target="media/image118.jpeg"/><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header" Target="header12.xml"/><Relationship Id="rId162" Type="http://schemas.openxmlformats.org/officeDocument/2006/relationships/header" Target="header15.xm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header" Target="header8.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image" Target="media/image63.jpeg"/><Relationship Id="rId110" Type="http://schemas.openxmlformats.org/officeDocument/2006/relationships/image" Target="media/image82.jpeg"/><Relationship Id="rId115" Type="http://schemas.openxmlformats.org/officeDocument/2006/relationships/image" Target="media/image87.jpeg"/><Relationship Id="rId131" Type="http://schemas.openxmlformats.org/officeDocument/2006/relationships/image" Target="media/image103.jpeg"/><Relationship Id="rId136" Type="http://schemas.openxmlformats.org/officeDocument/2006/relationships/image" Target="media/image108.jpeg"/><Relationship Id="rId157" Type="http://schemas.openxmlformats.org/officeDocument/2006/relationships/image" Target="media/image129.jpeg"/><Relationship Id="rId61" Type="http://schemas.openxmlformats.org/officeDocument/2006/relationships/image" Target="media/image37.jpeg"/><Relationship Id="rId82" Type="http://schemas.openxmlformats.org/officeDocument/2006/relationships/image" Target="media/image58.jpeg"/><Relationship Id="rId152" Type="http://schemas.openxmlformats.org/officeDocument/2006/relationships/image" Target="media/image124.jpe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jpeg"/><Relationship Id="rId100" Type="http://schemas.openxmlformats.org/officeDocument/2006/relationships/image" Target="media/image72.jpeg"/><Relationship Id="rId105" Type="http://schemas.openxmlformats.org/officeDocument/2006/relationships/image" Target="media/image77.jpeg"/><Relationship Id="rId126" Type="http://schemas.openxmlformats.org/officeDocument/2006/relationships/image" Target="media/image98.jpeg"/><Relationship Id="rId147" Type="http://schemas.openxmlformats.org/officeDocument/2006/relationships/image" Target="media/image119.jpeg"/><Relationship Id="rId8" Type="http://schemas.openxmlformats.org/officeDocument/2006/relationships/endnotes" Target="endnotes.xml"/><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image" Target="media/image65.jpeg"/><Relationship Id="rId98" Type="http://schemas.openxmlformats.org/officeDocument/2006/relationships/image" Target="media/image70.jpeg"/><Relationship Id="rId121" Type="http://schemas.openxmlformats.org/officeDocument/2006/relationships/image" Target="media/image93.jpeg"/><Relationship Id="rId142" Type="http://schemas.openxmlformats.org/officeDocument/2006/relationships/image" Target="media/image114.jpe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image" Target="media/image22.jpeg"/><Relationship Id="rId67" Type="http://schemas.openxmlformats.org/officeDocument/2006/relationships/image" Target="media/image43.jpeg"/><Relationship Id="rId116" Type="http://schemas.openxmlformats.org/officeDocument/2006/relationships/image" Target="media/image88.jpe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header" Target="header5.xml"/><Relationship Id="rId41" Type="http://schemas.openxmlformats.org/officeDocument/2006/relationships/image" Target="media/image17.jpeg"/><Relationship Id="rId62" Type="http://schemas.openxmlformats.org/officeDocument/2006/relationships/image" Target="media/image38.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3.jpeg"/><Relationship Id="rId132" Type="http://schemas.openxmlformats.org/officeDocument/2006/relationships/image" Target="media/image104.jpeg"/><Relationship Id="rId153" Type="http://schemas.openxmlformats.org/officeDocument/2006/relationships/image" Target="media/image1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24E969-C12C-457B-AD02-38CCCE4A6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3301</TotalTime>
  <Pages>83</Pages>
  <Words>8780</Words>
  <Characters>50049</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EDT User Manual</vt:lpstr>
    </vt:vector>
  </TitlesOfParts>
  <Company>Microsoft</Company>
  <LinksUpToDate>false</LinksUpToDate>
  <CharactersWithSpaces>58712</CharactersWithSpaces>
  <SharedDoc>false</SharedDoc>
  <HLinks>
    <vt:vector size="258" baseType="variant">
      <vt:variant>
        <vt:i4>1638448</vt:i4>
      </vt:variant>
      <vt:variant>
        <vt:i4>248</vt:i4>
      </vt:variant>
      <vt:variant>
        <vt:i4>0</vt:i4>
      </vt:variant>
      <vt:variant>
        <vt:i4>5</vt:i4>
      </vt:variant>
      <vt:variant>
        <vt:lpwstr/>
      </vt:variant>
      <vt:variant>
        <vt:lpwstr>_Toc237431687</vt:lpwstr>
      </vt:variant>
      <vt:variant>
        <vt:i4>1638448</vt:i4>
      </vt:variant>
      <vt:variant>
        <vt:i4>242</vt:i4>
      </vt:variant>
      <vt:variant>
        <vt:i4>0</vt:i4>
      </vt:variant>
      <vt:variant>
        <vt:i4>5</vt:i4>
      </vt:variant>
      <vt:variant>
        <vt:lpwstr/>
      </vt:variant>
      <vt:variant>
        <vt:lpwstr>_Toc237431686</vt:lpwstr>
      </vt:variant>
      <vt:variant>
        <vt:i4>1638448</vt:i4>
      </vt:variant>
      <vt:variant>
        <vt:i4>236</vt:i4>
      </vt:variant>
      <vt:variant>
        <vt:i4>0</vt:i4>
      </vt:variant>
      <vt:variant>
        <vt:i4>5</vt:i4>
      </vt:variant>
      <vt:variant>
        <vt:lpwstr/>
      </vt:variant>
      <vt:variant>
        <vt:lpwstr>_Toc237431685</vt:lpwstr>
      </vt:variant>
      <vt:variant>
        <vt:i4>1638448</vt:i4>
      </vt:variant>
      <vt:variant>
        <vt:i4>230</vt:i4>
      </vt:variant>
      <vt:variant>
        <vt:i4>0</vt:i4>
      </vt:variant>
      <vt:variant>
        <vt:i4>5</vt:i4>
      </vt:variant>
      <vt:variant>
        <vt:lpwstr/>
      </vt:variant>
      <vt:variant>
        <vt:lpwstr>_Toc237431684</vt:lpwstr>
      </vt:variant>
      <vt:variant>
        <vt:i4>1638448</vt:i4>
      </vt:variant>
      <vt:variant>
        <vt:i4>224</vt:i4>
      </vt:variant>
      <vt:variant>
        <vt:i4>0</vt:i4>
      </vt:variant>
      <vt:variant>
        <vt:i4>5</vt:i4>
      </vt:variant>
      <vt:variant>
        <vt:lpwstr/>
      </vt:variant>
      <vt:variant>
        <vt:lpwstr>_Toc237431683</vt:lpwstr>
      </vt:variant>
      <vt:variant>
        <vt:i4>1638448</vt:i4>
      </vt:variant>
      <vt:variant>
        <vt:i4>218</vt:i4>
      </vt:variant>
      <vt:variant>
        <vt:i4>0</vt:i4>
      </vt:variant>
      <vt:variant>
        <vt:i4>5</vt:i4>
      </vt:variant>
      <vt:variant>
        <vt:lpwstr/>
      </vt:variant>
      <vt:variant>
        <vt:lpwstr>_Toc237431682</vt:lpwstr>
      </vt:variant>
      <vt:variant>
        <vt:i4>1638448</vt:i4>
      </vt:variant>
      <vt:variant>
        <vt:i4>212</vt:i4>
      </vt:variant>
      <vt:variant>
        <vt:i4>0</vt:i4>
      </vt:variant>
      <vt:variant>
        <vt:i4>5</vt:i4>
      </vt:variant>
      <vt:variant>
        <vt:lpwstr/>
      </vt:variant>
      <vt:variant>
        <vt:lpwstr>_Toc237431681</vt:lpwstr>
      </vt:variant>
      <vt:variant>
        <vt:i4>1638448</vt:i4>
      </vt:variant>
      <vt:variant>
        <vt:i4>206</vt:i4>
      </vt:variant>
      <vt:variant>
        <vt:i4>0</vt:i4>
      </vt:variant>
      <vt:variant>
        <vt:i4>5</vt:i4>
      </vt:variant>
      <vt:variant>
        <vt:lpwstr/>
      </vt:variant>
      <vt:variant>
        <vt:lpwstr>_Toc237431680</vt:lpwstr>
      </vt:variant>
      <vt:variant>
        <vt:i4>1441840</vt:i4>
      </vt:variant>
      <vt:variant>
        <vt:i4>200</vt:i4>
      </vt:variant>
      <vt:variant>
        <vt:i4>0</vt:i4>
      </vt:variant>
      <vt:variant>
        <vt:i4>5</vt:i4>
      </vt:variant>
      <vt:variant>
        <vt:lpwstr/>
      </vt:variant>
      <vt:variant>
        <vt:lpwstr>_Toc237431679</vt:lpwstr>
      </vt:variant>
      <vt:variant>
        <vt:i4>1441840</vt:i4>
      </vt:variant>
      <vt:variant>
        <vt:i4>194</vt:i4>
      </vt:variant>
      <vt:variant>
        <vt:i4>0</vt:i4>
      </vt:variant>
      <vt:variant>
        <vt:i4>5</vt:i4>
      </vt:variant>
      <vt:variant>
        <vt:lpwstr/>
      </vt:variant>
      <vt:variant>
        <vt:lpwstr>_Toc237431678</vt:lpwstr>
      </vt:variant>
      <vt:variant>
        <vt:i4>1441840</vt:i4>
      </vt:variant>
      <vt:variant>
        <vt:i4>188</vt:i4>
      </vt:variant>
      <vt:variant>
        <vt:i4>0</vt:i4>
      </vt:variant>
      <vt:variant>
        <vt:i4>5</vt:i4>
      </vt:variant>
      <vt:variant>
        <vt:lpwstr/>
      </vt:variant>
      <vt:variant>
        <vt:lpwstr>_Toc237431677</vt:lpwstr>
      </vt:variant>
      <vt:variant>
        <vt:i4>1441840</vt:i4>
      </vt:variant>
      <vt:variant>
        <vt:i4>182</vt:i4>
      </vt:variant>
      <vt:variant>
        <vt:i4>0</vt:i4>
      </vt:variant>
      <vt:variant>
        <vt:i4>5</vt:i4>
      </vt:variant>
      <vt:variant>
        <vt:lpwstr/>
      </vt:variant>
      <vt:variant>
        <vt:lpwstr>_Toc237431676</vt:lpwstr>
      </vt:variant>
      <vt:variant>
        <vt:i4>1441840</vt:i4>
      </vt:variant>
      <vt:variant>
        <vt:i4>176</vt:i4>
      </vt:variant>
      <vt:variant>
        <vt:i4>0</vt:i4>
      </vt:variant>
      <vt:variant>
        <vt:i4>5</vt:i4>
      </vt:variant>
      <vt:variant>
        <vt:lpwstr/>
      </vt:variant>
      <vt:variant>
        <vt:lpwstr>_Toc237431675</vt:lpwstr>
      </vt:variant>
      <vt:variant>
        <vt:i4>1441840</vt:i4>
      </vt:variant>
      <vt:variant>
        <vt:i4>170</vt:i4>
      </vt:variant>
      <vt:variant>
        <vt:i4>0</vt:i4>
      </vt:variant>
      <vt:variant>
        <vt:i4>5</vt:i4>
      </vt:variant>
      <vt:variant>
        <vt:lpwstr/>
      </vt:variant>
      <vt:variant>
        <vt:lpwstr>_Toc237431674</vt:lpwstr>
      </vt:variant>
      <vt:variant>
        <vt:i4>1441840</vt:i4>
      </vt:variant>
      <vt:variant>
        <vt:i4>164</vt:i4>
      </vt:variant>
      <vt:variant>
        <vt:i4>0</vt:i4>
      </vt:variant>
      <vt:variant>
        <vt:i4>5</vt:i4>
      </vt:variant>
      <vt:variant>
        <vt:lpwstr/>
      </vt:variant>
      <vt:variant>
        <vt:lpwstr>_Toc237431673</vt:lpwstr>
      </vt:variant>
      <vt:variant>
        <vt:i4>1441840</vt:i4>
      </vt:variant>
      <vt:variant>
        <vt:i4>158</vt:i4>
      </vt:variant>
      <vt:variant>
        <vt:i4>0</vt:i4>
      </vt:variant>
      <vt:variant>
        <vt:i4>5</vt:i4>
      </vt:variant>
      <vt:variant>
        <vt:lpwstr/>
      </vt:variant>
      <vt:variant>
        <vt:lpwstr>_Toc237431672</vt:lpwstr>
      </vt:variant>
      <vt:variant>
        <vt:i4>1441840</vt:i4>
      </vt:variant>
      <vt:variant>
        <vt:i4>152</vt:i4>
      </vt:variant>
      <vt:variant>
        <vt:i4>0</vt:i4>
      </vt:variant>
      <vt:variant>
        <vt:i4>5</vt:i4>
      </vt:variant>
      <vt:variant>
        <vt:lpwstr/>
      </vt:variant>
      <vt:variant>
        <vt:lpwstr>_Toc237431671</vt:lpwstr>
      </vt:variant>
      <vt:variant>
        <vt:i4>1441840</vt:i4>
      </vt:variant>
      <vt:variant>
        <vt:i4>146</vt:i4>
      </vt:variant>
      <vt:variant>
        <vt:i4>0</vt:i4>
      </vt:variant>
      <vt:variant>
        <vt:i4>5</vt:i4>
      </vt:variant>
      <vt:variant>
        <vt:lpwstr/>
      </vt:variant>
      <vt:variant>
        <vt:lpwstr>_Toc237431670</vt:lpwstr>
      </vt:variant>
      <vt:variant>
        <vt:i4>1507376</vt:i4>
      </vt:variant>
      <vt:variant>
        <vt:i4>140</vt:i4>
      </vt:variant>
      <vt:variant>
        <vt:i4>0</vt:i4>
      </vt:variant>
      <vt:variant>
        <vt:i4>5</vt:i4>
      </vt:variant>
      <vt:variant>
        <vt:lpwstr/>
      </vt:variant>
      <vt:variant>
        <vt:lpwstr>_Toc237431669</vt:lpwstr>
      </vt:variant>
      <vt:variant>
        <vt:i4>1507376</vt:i4>
      </vt:variant>
      <vt:variant>
        <vt:i4>134</vt:i4>
      </vt:variant>
      <vt:variant>
        <vt:i4>0</vt:i4>
      </vt:variant>
      <vt:variant>
        <vt:i4>5</vt:i4>
      </vt:variant>
      <vt:variant>
        <vt:lpwstr/>
      </vt:variant>
      <vt:variant>
        <vt:lpwstr>_Toc237431668</vt:lpwstr>
      </vt:variant>
      <vt:variant>
        <vt:i4>1507376</vt:i4>
      </vt:variant>
      <vt:variant>
        <vt:i4>128</vt:i4>
      </vt:variant>
      <vt:variant>
        <vt:i4>0</vt:i4>
      </vt:variant>
      <vt:variant>
        <vt:i4>5</vt:i4>
      </vt:variant>
      <vt:variant>
        <vt:lpwstr/>
      </vt:variant>
      <vt:variant>
        <vt:lpwstr>_Toc237431667</vt:lpwstr>
      </vt:variant>
      <vt:variant>
        <vt:i4>1507376</vt:i4>
      </vt:variant>
      <vt:variant>
        <vt:i4>122</vt:i4>
      </vt:variant>
      <vt:variant>
        <vt:i4>0</vt:i4>
      </vt:variant>
      <vt:variant>
        <vt:i4>5</vt:i4>
      </vt:variant>
      <vt:variant>
        <vt:lpwstr/>
      </vt:variant>
      <vt:variant>
        <vt:lpwstr>_Toc237431666</vt:lpwstr>
      </vt:variant>
      <vt:variant>
        <vt:i4>1507376</vt:i4>
      </vt:variant>
      <vt:variant>
        <vt:i4>116</vt:i4>
      </vt:variant>
      <vt:variant>
        <vt:i4>0</vt:i4>
      </vt:variant>
      <vt:variant>
        <vt:i4>5</vt:i4>
      </vt:variant>
      <vt:variant>
        <vt:lpwstr/>
      </vt:variant>
      <vt:variant>
        <vt:lpwstr>_Toc237431665</vt:lpwstr>
      </vt:variant>
      <vt:variant>
        <vt:i4>1507376</vt:i4>
      </vt:variant>
      <vt:variant>
        <vt:i4>110</vt:i4>
      </vt:variant>
      <vt:variant>
        <vt:i4>0</vt:i4>
      </vt:variant>
      <vt:variant>
        <vt:i4>5</vt:i4>
      </vt:variant>
      <vt:variant>
        <vt:lpwstr/>
      </vt:variant>
      <vt:variant>
        <vt:lpwstr>_Toc237431664</vt:lpwstr>
      </vt:variant>
      <vt:variant>
        <vt:i4>1507376</vt:i4>
      </vt:variant>
      <vt:variant>
        <vt:i4>104</vt:i4>
      </vt:variant>
      <vt:variant>
        <vt:i4>0</vt:i4>
      </vt:variant>
      <vt:variant>
        <vt:i4>5</vt:i4>
      </vt:variant>
      <vt:variant>
        <vt:lpwstr/>
      </vt:variant>
      <vt:variant>
        <vt:lpwstr>_Toc237431663</vt:lpwstr>
      </vt:variant>
      <vt:variant>
        <vt:i4>1507376</vt:i4>
      </vt:variant>
      <vt:variant>
        <vt:i4>98</vt:i4>
      </vt:variant>
      <vt:variant>
        <vt:i4>0</vt:i4>
      </vt:variant>
      <vt:variant>
        <vt:i4>5</vt:i4>
      </vt:variant>
      <vt:variant>
        <vt:lpwstr/>
      </vt:variant>
      <vt:variant>
        <vt:lpwstr>_Toc237431662</vt:lpwstr>
      </vt:variant>
      <vt:variant>
        <vt:i4>1507376</vt:i4>
      </vt:variant>
      <vt:variant>
        <vt:i4>92</vt:i4>
      </vt:variant>
      <vt:variant>
        <vt:i4>0</vt:i4>
      </vt:variant>
      <vt:variant>
        <vt:i4>5</vt:i4>
      </vt:variant>
      <vt:variant>
        <vt:lpwstr/>
      </vt:variant>
      <vt:variant>
        <vt:lpwstr>_Toc237431661</vt:lpwstr>
      </vt:variant>
      <vt:variant>
        <vt:i4>1507376</vt:i4>
      </vt:variant>
      <vt:variant>
        <vt:i4>86</vt:i4>
      </vt:variant>
      <vt:variant>
        <vt:i4>0</vt:i4>
      </vt:variant>
      <vt:variant>
        <vt:i4>5</vt:i4>
      </vt:variant>
      <vt:variant>
        <vt:lpwstr/>
      </vt:variant>
      <vt:variant>
        <vt:lpwstr>_Toc237431660</vt:lpwstr>
      </vt:variant>
      <vt:variant>
        <vt:i4>1310768</vt:i4>
      </vt:variant>
      <vt:variant>
        <vt:i4>80</vt:i4>
      </vt:variant>
      <vt:variant>
        <vt:i4>0</vt:i4>
      </vt:variant>
      <vt:variant>
        <vt:i4>5</vt:i4>
      </vt:variant>
      <vt:variant>
        <vt:lpwstr/>
      </vt:variant>
      <vt:variant>
        <vt:lpwstr>_Toc237431659</vt:lpwstr>
      </vt:variant>
      <vt:variant>
        <vt:i4>1310768</vt:i4>
      </vt:variant>
      <vt:variant>
        <vt:i4>74</vt:i4>
      </vt:variant>
      <vt:variant>
        <vt:i4>0</vt:i4>
      </vt:variant>
      <vt:variant>
        <vt:i4>5</vt:i4>
      </vt:variant>
      <vt:variant>
        <vt:lpwstr/>
      </vt:variant>
      <vt:variant>
        <vt:lpwstr>_Toc237431658</vt:lpwstr>
      </vt:variant>
      <vt:variant>
        <vt:i4>1310768</vt:i4>
      </vt:variant>
      <vt:variant>
        <vt:i4>68</vt:i4>
      </vt:variant>
      <vt:variant>
        <vt:i4>0</vt:i4>
      </vt:variant>
      <vt:variant>
        <vt:i4>5</vt:i4>
      </vt:variant>
      <vt:variant>
        <vt:lpwstr/>
      </vt:variant>
      <vt:variant>
        <vt:lpwstr>_Toc237431657</vt:lpwstr>
      </vt:variant>
      <vt:variant>
        <vt:i4>1310768</vt:i4>
      </vt:variant>
      <vt:variant>
        <vt:i4>62</vt:i4>
      </vt:variant>
      <vt:variant>
        <vt:i4>0</vt:i4>
      </vt:variant>
      <vt:variant>
        <vt:i4>5</vt:i4>
      </vt:variant>
      <vt:variant>
        <vt:lpwstr/>
      </vt:variant>
      <vt:variant>
        <vt:lpwstr>_Toc237431656</vt:lpwstr>
      </vt:variant>
      <vt:variant>
        <vt:i4>1310768</vt:i4>
      </vt:variant>
      <vt:variant>
        <vt:i4>56</vt:i4>
      </vt:variant>
      <vt:variant>
        <vt:i4>0</vt:i4>
      </vt:variant>
      <vt:variant>
        <vt:i4>5</vt:i4>
      </vt:variant>
      <vt:variant>
        <vt:lpwstr/>
      </vt:variant>
      <vt:variant>
        <vt:lpwstr>_Toc237431655</vt:lpwstr>
      </vt:variant>
      <vt:variant>
        <vt:i4>1310768</vt:i4>
      </vt:variant>
      <vt:variant>
        <vt:i4>50</vt:i4>
      </vt:variant>
      <vt:variant>
        <vt:i4>0</vt:i4>
      </vt:variant>
      <vt:variant>
        <vt:i4>5</vt:i4>
      </vt:variant>
      <vt:variant>
        <vt:lpwstr/>
      </vt:variant>
      <vt:variant>
        <vt:lpwstr>_Toc237431654</vt:lpwstr>
      </vt:variant>
      <vt:variant>
        <vt:i4>1310768</vt:i4>
      </vt:variant>
      <vt:variant>
        <vt:i4>44</vt:i4>
      </vt:variant>
      <vt:variant>
        <vt:i4>0</vt:i4>
      </vt:variant>
      <vt:variant>
        <vt:i4>5</vt:i4>
      </vt:variant>
      <vt:variant>
        <vt:lpwstr/>
      </vt:variant>
      <vt:variant>
        <vt:lpwstr>_Toc237431653</vt:lpwstr>
      </vt:variant>
      <vt:variant>
        <vt:i4>1310768</vt:i4>
      </vt:variant>
      <vt:variant>
        <vt:i4>38</vt:i4>
      </vt:variant>
      <vt:variant>
        <vt:i4>0</vt:i4>
      </vt:variant>
      <vt:variant>
        <vt:i4>5</vt:i4>
      </vt:variant>
      <vt:variant>
        <vt:lpwstr/>
      </vt:variant>
      <vt:variant>
        <vt:lpwstr>_Toc237431652</vt:lpwstr>
      </vt:variant>
      <vt:variant>
        <vt:i4>1310768</vt:i4>
      </vt:variant>
      <vt:variant>
        <vt:i4>32</vt:i4>
      </vt:variant>
      <vt:variant>
        <vt:i4>0</vt:i4>
      </vt:variant>
      <vt:variant>
        <vt:i4>5</vt:i4>
      </vt:variant>
      <vt:variant>
        <vt:lpwstr/>
      </vt:variant>
      <vt:variant>
        <vt:lpwstr>_Toc237431651</vt:lpwstr>
      </vt:variant>
      <vt:variant>
        <vt:i4>1310768</vt:i4>
      </vt:variant>
      <vt:variant>
        <vt:i4>26</vt:i4>
      </vt:variant>
      <vt:variant>
        <vt:i4>0</vt:i4>
      </vt:variant>
      <vt:variant>
        <vt:i4>5</vt:i4>
      </vt:variant>
      <vt:variant>
        <vt:lpwstr/>
      </vt:variant>
      <vt:variant>
        <vt:lpwstr>_Toc237431650</vt:lpwstr>
      </vt:variant>
      <vt:variant>
        <vt:i4>1376304</vt:i4>
      </vt:variant>
      <vt:variant>
        <vt:i4>20</vt:i4>
      </vt:variant>
      <vt:variant>
        <vt:i4>0</vt:i4>
      </vt:variant>
      <vt:variant>
        <vt:i4>5</vt:i4>
      </vt:variant>
      <vt:variant>
        <vt:lpwstr/>
      </vt:variant>
      <vt:variant>
        <vt:lpwstr>_Toc237431649</vt:lpwstr>
      </vt:variant>
      <vt:variant>
        <vt:i4>1376304</vt:i4>
      </vt:variant>
      <vt:variant>
        <vt:i4>14</vt:i4>
      </vt:variant>
      <vt:variant>
        <vt:i4>0</vt:i4>
      </vt:variant>
      <vt:variant>
        <vt:i4>5</vt:i4>
      </vt:variant>
      <vt:variant>
        <vt:lpwstr/>
      </vt:variant>
      <vt:variant>
        <vt:lpwstr>_Toc237431648</vt:lpwstr>
      </vt:variant>
      <vt:variant>
        <vt:i4>1376304</vt:i4>
      </vt:variant>
      <vt:variant>
        <vt:i4>8</vt:i4>
      </vt:variant>
      <vt:variant>
        <vt:i4>0</vt:i4>
      </vt:variant>
      <vt:variant>
        <vt:i4>5</vt:i4>
      </vt:variant>
      <vt:variant>
        <vt:lpwstr/>
      </vt:variant>
      <vt:variant>
        <vt:lpwstr>_Toc237431647</vt:lpwstr>
      </vt:variant>
      <vt:variant>
        <vt:i4>7274576</vt:i4>
      </vt:variant>
      <vt:variant>
        <vt:i4>3</vt:i4>
      </vt:variant>
      <vt:variant>
        <vt:i4>0</vt:i4>
      </vt:variant>
      <vt:variant>
        <vt:i4>5</vt:i4>
      </vt:variant>
      <vt:variant>
        <vt:lpwstr>mailto:rpmplus@msh.org</vt:lpwstr>
      </vt:variant>
      <vt:variant>
        <vt:lpwstr/>
      </vt:variant>
      <vt:variant>
        <vt:i4>6160398</vt:i4>
      </vt:variant>
      <vt:variant>
        <vt:i4>2252</vt:i4>
      </vt:variant>
      <vt:variant>
        <vt:i4>1026</vt:i4>
      </vt:variant>
      <vt:variant>
        <vt:i4>1</vt:i4>
      </vt:variant>
      <vt:variant>
        <vt:lpwstr>cid:f7d77efe-9396-457c-bb29-058d09f1ac81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EDT User Manual</dc:title>
  <cp:lastModifiedBy>Victor.Sumbi</cp:lastModifiedBy>
  <cp:revision>81</cp:revision>
  <cp:lastPrinted>2009-08-10T07:07:00Z</cp:lastPrinted>
  <dcterms:created xsi:type="dcterms:W3CDTF">2012-03-16T14:04:00Z</dcterms:created>
  <dcterms:modified xsi:type="dcterms:W3CDTF">2012-08-10T08:49:00Z</dcterms:modified>
</cp:coreProperties>
</file>